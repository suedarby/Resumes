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4B02FE9" w14:textId="77777777" w:rsidR="00933ABF" w:rsidRDefault="00617DEC" w:rsidP="00933ABF">
      <w:pPr>
        <w:pStyle w:val="Heading1"/>
        <w:rPr>
          <w:ins w:id="0" w:author="Sue A Darby" w:date="2015-10-08T14:03:00Z"/>
        </w:rPr>
        <w:pPrChange w:id="1" w:author="Sue A Darby" w:date="2015-10-08T14:38:00Z">
          <w:pPr>
            <w:keepNext/>
            <w:keepLines/>
            <w:spacing w:before="480" w:after="0" w:line="276" w:lineRule="auto"/>
          </w:pPr>
        </w:pPrChange>
      </w:pPr>
      <w:bookmarkStart w:id="2" w:name="h.gjdgxs" w:colFirst="0" w:colLast="0"/>
      <w:bookmarkStart w:id="3" w:name="_GoBack"/>
      <w:bookmarkEnd w:id="2"/>
      <w:bookmarkEnd w:id="3"/>
      <w:ins w:id="4" w:author="Sue A Darby" w:date="2015-10-08T14:03:00Z">
        <w:r>
          <w:t>Contents</w:t>
        </w:r>
      </w:ins>
    </w:p>
    <w:p w14:paraId="262B00EC" w14:textId="77777777" w:rsidR="00933ABF" w:rsidRDefault="00617DEC">
      <w:pPr>
        <w:tabs>
          <w:tab w:val="right" w:pos="9350"/>
        </w:tabs>
        <w:spacing w:after="100"/>
        <w:rPr>
          <w:ins w:id="5" w:author="Sue A Darby" w:date="2015-10-08T14:03:00Z"/>
        </w:rPr>
      </w:pPr>
      <w:ins w:id="6" w:author="Sue A Darby" w:date="2015-10-08T14:03:00Z">
        <w:r>
          <w:fldChar w:fldCharType="begin"/>
        </w:r>
        <w:r>
          <w:instrText>HYPERLINK \l "h.gjdgxs"</w:instrText>
        </w:r>
        <w:r>
          <w:fldChar w:fldCharType="separate"/>
        </w:r>
        <w:r>
          <w:rPr>
            <w:color w:val="0000FF"/>
            <w:u w:val="single"/>
          </w:rPr>
          <w:t>Contents</w:t>
        </w:r>
        <w:r>
          <w:fldChar w:fldCharType="end"/>
        </w:r>
        <w:r>
          <w:fldChar w:fldCharType="begin"/>
        </w:r>
        <w:r>
          <w:instrText>HYPERLINK \l "h.gjdgxs"</w:instrText>
        </w:r>
        <w:r>
          <w:fldChar w:fldCharType="separate"/>
        </w:r>
        <w:r>
          <w:tab/>
        </w:r>
        <w:r>
          <w:fldChar w:fldCharType="end"/>
        </w:r>
        <w:r>
          <w:fldChar w:fldCharType="begin"/>
        </w:r>
        <w:r>
          <w:instrText>HYPERLINK \l "h.gjdgxs"</w:instrText>
        </w:r>
        <w:r>
          <w:fldChar w:fldCharType="end"/>
        </w:r>
      </w:ins>
    </w:p>
    <w:p w14:paraId="5ACF1A33" w14:textId="77777777" w:rsidR="00933ABF" w:rsidRDefault="00617DEC">
      <w:pPr>
        <w:tabs>
          <w:tab w:val="right" w:pos="9350"/>
        </w:tabs>
        <w:spacing w:after="100"/>
        <w:rPr>
          <w:ins w:id="7" w:author="Sue A Darby" w:date="2015-10-08T14:03:00Z"/>
        </w:rPr>
      </w:pPr>
      <w:ins w:id="8" w:author="Sue A Darby" w:date="2015-10-08T14:03:00Z">
        <w:r>
          <w:fldChar w:fldCharType="begin"/>
        </w:r>
        <w:r>
          <w:instrText>HYPERLINK \l "h.30j0zll"</w:instrText>
        </w:r>
        <w:r>
          <w:fldChar w:fldCharType="separate"/>
        </w:r>
        <w:r>
          <w:rPr>
            <w:color w:val="0000FF"/>
            <w:u w:val="single"/>
          </w:rPr>
          <w:t>Purpose</w:t>
        </w:r>
        <w:r>
          <w:fldChar w:fldCharType="end"/>
        </w:r>
        <w:r>
          <w:fldChar w:fldCharType="begin"/>
        </w:r>
        <w:r>
          <w:instrText>HYPERLINK \l "h.30j0zll"</w:instrText>
        </w:r>
        <w:r>
          <w:fldChar w:fldCharType="separate"/>
        </w:r>
        <w:r>
          <w:tab/>
        </w:r>
        <w:r>
          <w:fldChar w:fldCharType="end"/>
        </w:r>
        <w:r>
          <w:fldChar w:fldCharType="begin"/>
        </w:r>
        <w:r>
          <w:instrText>HYPERLINK \l "h.30j0zll"</w:instrText>
        </w:r>
        <w:r>
          <w:fldChar w:fldCharType="end"/>
        </w:r>
      </w:ins>
    </w:p>
    <w:p w14:paraId="562D06C5" w14:textId="77777777" w:rsidR="00933ABF" w:rsidRDefault="00617DEC">
      <w:pPr>
        <w:tabs>
          <w:tab w:val="right" w:pos="9350"/>
        </w:tabs>
        <w:spacing w:after="100"/>
        <w:rPr>
          <w:ins w:id="9" w:author="Sue A Darby" w:date="2015-10-08T14:03:00Z"/>
        </w:rPr>
      </w:pPr>
      <w:ins w:id="10" w:author="Sue A Darby" w:date="2015-10-08T14:03:00Z">
        <w:r>
          <w:fldChar w:fldCharType="begin"/>
        </w:r>
        <w:r>
          <w:instrText>HYPERLINK \l "h.1fob9te"</w:instrText>
        </w:r>
        <w:r>
          <w:fldChar w:fldCharType="separate"/>
        </w:r>
        <w:r>
          <w:rPr>
            <w:color w:val="0000FF"/>
            <w:u w:val="single"/>
          </w:rPr>
          <w:t>Glossary of Terms</w:t>
        </w:r>
        <w:r>
          <w:fldChar w:fldCharType="end"/>
        </w:r>
        <w:r>
          <w:fldChar w:fldCharType="begin"/>
        </w:r>
        <w:r>
          <w:instrText>HYPERLINK \l "h.1fob9te"</w:instrText>
        </w:r>
        <w:r>
          <w:fldChar w:fldCharType="separate"/>
        </w:r>
        <w:r>
          <w:tab/>
        </w:r>
        <w:r>
          <w:fldChar w:fldCharType="end"/>
        </w:r>
        <w:r>
          <w:fldChar w:fldCharType="begin"/>
        </w:r>
        <w:r>
          <w:instrText>HYPERLINK \l "h.1fob9te"</w:instrText>
        </w:r>
        <w:r>
          <w:fldChar w:fldCharType="end"/>
        </w:r>
      </w:ins>
    </w:p>
    <w:p w14:paraId="18699128" w14:textId="77777777" w:rsidR="00933ABF" w:rsidRDefault="00617DEC">
      <w:pPr>
        <w:tabs>
          <w:tab w:val="right" w:pos="9350"/>
        </w:tabs>
        <w:spacing w:after="100"/>
        <w:ind w:left="240"/>
        <w:rPr>
          <w:ins w:id="11" w:author="Sue A Darby" w:date="2015-10-08T14:03:00Z"/>
        </w:rPr>
      </w:pPr>
      <w:ins w:id="12" w:author="Sue A Darby" w:date="2015-10-08T14:03:00Z">
        <w:r>
          <w:fldChar w:fldCharType="begin"/>
        </w:r>
        <w:r>
          <w:instrText>HYPERLINK \l "h.3znysh7"</w:instrText>
        </w:r>
        <w:r>
          <w:fldChar w:fldCharType="separate"/>
        </w:r>
        <w:r>
          <w:rPr>
            <w:color w:val="0000FF"/>
            <w:u w:val="single"/>
          </w:rPr>
          <w:t>Adobe Pro</w:t>
        </w:r>
        <w:r>
          <w:fldChar w:fldCharType="end"/>
        </w:r>
        <w:r>
          <w:fldChar w:fldCharType="begin"/>
        </w:r>
        <w:r>
          <w:instrText>HYPERLINK \l "h.3znysh7"</w:instrText>
        </w:r>
        <w:r>
          <w:fldChar w:fldCharType="separate"/>
        </w:r>
        <w:r>
          <w:tab/>
        </w:r>
        <w:r>
          <w:fldChar w:fldCharType="end"/>
        </w:r>
        <w:r>
          <w:fldChar w:fldCharType="begin"/>
        </w:r>
        <w:r>
          <w:instrText>HYPERLINK \l "h.3znysh7"</w:instrText>
        </w:r>
        <w:r>
          <w:fldChar w:fldCharType="end"/>
        </w:r>
      </w:ins>
    </w:p>
    <w:p w14:paraId="24F259FD" w14:textId="77777777" w:rsidR="00933ABF" w:rsidRDefault="00617DEC">
      <w:pPr>
        <w:tabs>
          <w:tab w:val="right" w:pos="9350"/>
        </w:tabs>
        <w:spacing w:after="100"/>
        <w:ind w:left="240"/>
        <w:rPr>
          <w:ins w:id="13" w:author="Sue A Darby" w:date="2015-10-08T14:03:00Z"/>
        </w:rPr>
      </w:pPr>
      <w:ins w:id="14" w:author="Sue A Darby" w:date="2015-10-08T14:03:00Z">
        <w:r>
          <w:fldChar w:fldCharType="begin"/>
        </w:r>
        <w:r>
          <w:instrText>HYPERLINK \l "h.2et92p0"</w:instrText>
        </w:r>
        <w:r>
          <w:fldChar w:fldCharType="separate"/>
        </w:r>
        <w:r>
          <w:rPr>
            <w:color w:val="0000FF"/>
            <w:u w:val="single"/>
          </w:rPr>
          <w:t>Archiving</w:t>
        </w:r>
        <w:r>
          <w:fldChar w:fldCharType="end"/>
        </w:r>
        <w:r>
          <w:fldChar w:fldCharType="begin"/>
        </w:r>
        <w:r>
          <w:instrText>HYPERLINK \l "h.2et92p0"</w:instrText>
        </w:r>
        <w:r>
          <w:fldChar w:fldCharType="separate"/>
        </w:r>
        <w:r>
          <w:tab/>
        </w:r>
        <w:r>
          <w:fldChar w:fldCharType="end"/>
        </w:r>
        <w:r>
          <w:fldChar w:fldCharType="begin"/>
        </w:r>
        <w:r>
          <w:instrText>HYPERLINK \l "h.2et92p0"</w:instrText>
        </w:r>
        <w:r>
          <w:fldChar w:fldCharType="end"/>
        </w:r>
      </w:ins>
    </w:p>
    <w:p w14:paraId="00730A11" w14:textId="77777777" w:rsidR="00933ABF" w:rsidRDefault="00617DEC">
      <w:pPr>
        <w:tabs>
          <w:tab w:val="right" w:pos="9350"/>
        </w:tabs>
        <w:spacing w:after="100"/>
        <w:ind w:left="240"/>
        <w:rPr>
          <w:ins w:id="15" w:author="Sue A Darby" w:date="2015-10-08T14:03:00Z"/>
        </w:rPr>
      </w:pPr>
      <w:ins w:id="16" w:author="Sue A Darby" w:date="2015-10-08T14:03:00Z">
        <w:r>
          <w:fldChar w:fldCharType="begin"/>
        </w:r>
        <w:r>
          <w:instrText>HYPERLINK \l "h.tyjcwt"</w:instrText>
        </w:r>
        <w:r>
          <w:fldChar w:fldCharType="separate"/>
        </w:r>
        <w:r>
          <w:rPr>
            <w:color w:val="0000FF"/>
            <w:u w:val="single"/>
          </w:rPr>
          <w:t>CC</w:t>
        </w:r>
        <w:r>
          <w:fldChar w:fldCharType="end"/>
        </w:r>
        <w:r>
          <w:fldChar w:fldCharType="begin"/>
        </w:r>
        <w:r>
          <w:instrText>HYPERLINK \l "h.t</w:instrText>
        </w:r>
        <w:r>
          <w:instrText>yjcwt"</w:instrText>
        </w:r>
        <w:r>
          <w:fldChar w:fldCharType="separate"/>
        </w:r>
        <w:r>
          <w:tab/>
        </w:r>
        <w:r>
          <w:fldChar w:fldCharType="end"/>
        </w:r>
        <w:r>
          <w:fldChar w:fldCharType="begin"/>
        </w:r>
        <w:r>
          <w:instrText>HYPERLINK \l "h.tyjcwt"</w:instrText>
        </w:r>
        <w:r>
          <w:fldChar w:fldCharType="end"/>
        </w:r>
      </w:ins>
    </w:p>
    <w:p w14:paraId="5855E8C5" w14:textId="77777777" w:rsidR="00933ABF" w:rsidRDefault="00617DEC">
      <w:pPr>
        <w:tabs>
          <w:tab w:val="right" w:pos="9350"/>
        </w:tabs>
        <w:spacing w:after="100"/>
        <w:ind w:left="240"/>
        <w:rPr>
          <w:ins w:id="17" w:author="Sue A Darby" w:date="2015-10-08T14:03:00Z"/>
        </w:rPr>
      </w:pPr>
      <w:ins w:id="18" w:author="Sue A Darby" w:date="2015-10-08T14:03:00Z">
        <w:r>
          <w:fldChar w:fldCharType="begin"/>
        </w:r>
        <w:r>
          <w:instrText>HYPERLINK \l "h.3dy6vkm"</w:instrText>
        </w:r>
        <w:r>
          <w:fldChar w:fldCharType="separate"/>
        </w:r>
        <w:r>
          <w:rPr>
            <w:color w:val="0000FF"/>
            <w:u w:val="single"/>
          </w:rPr>
          <w:t>CIR</w:t>
        </w:r>
        <w:r>
          <w:fldChar w:fldCharType="end"/>
        </w:r>
        <w:r>
          <w:fldChar w:fldCharType="begin"/>
        </w:r>
        <w:r>
          <w:instrText>HYPERLINK \l "h.3dy6vkm"</w:instrText>
        </w:r>
        <w:r>
          <w:fldChar w:fldCharType="separate"/>
        </w:r>
        <w:r>
          <w:tab/>
        </w:r>
        <w:r>
          <w:fldChar w:fldCharType="end"/>
        </w:r>
        <w:r>
          <w:fldChar w:fldCharType="begin"/>
        </w:r>
        <w:r>
          <w:instrText>HYPERLINK \l "h.3dy6vkm"</w:instrText>
        </w:r>
        <w:r>
          <w:fldChar w:fldCharType="end"/>
        </w:r>
      </w:ins>
    </w:p>
    <w:p w14:paraId="72CFA90D" w14:textId="77777777" w:rsidR="00933ABF" w:rsidRDefault="00617DEC">
      <w:pPr>
        <w:tabs>
          <w:tab w:val="right" w:pos="9350"/>
        </w:tabs>
        <w:spacing w:after="100"/>
        <w:ind w:left="240"/>
        <w:rPr>
          <w:ins w:id="19" w:author="Sue A Darby" w:date="2015-10-08T14:03:00Z"/>
        </w:rPr>
      </w:pPr>
      <w:ins w:id="20" w:author="Sue A Darby" w:date="2015-10-08T14:03:00Z">
        <w:r>
          <w:fldChar w:fldCharType="begin"/>
        </w:r>
        <w:r>
          <w:instrText>HYPERLINK \l "h.1t3h5sf"</w:instrText>
        </w:r>
        <w:r>
          <w:fldChar w:fldCharType="separate"/>
        </w:r>
        <w:r>
          <w:rPr>
            <w:color w:val="0000FF"/>
            <w:u w:val="single"/>
          </w:rPr>
          <w:t>COS</w:t>
        </w:r>
        <w:r>
          <w:fldChar w:fldCharType="end"/>
        </w:r>
        <w:r>
          <w:fldChar w:fldCharType="begin"/>
        </w:r>
        <w:r>
          <w:instrText>HYPERLINK \l "h.1t3h5sf"</w:instrText>
        </w:r>
        <w:r>
          <w:fldChar w:fldCharType="separate"/>
        </w:r>
        <w:r>
          <w:tab/>
        </w:r>
        <w:r>
          <w:fldChar w:fldCharType="end"/>
        </w:r>
        <w:r>
          <w:fldChar w:fldCharType="begin"/>
        </w:r>
        <w:r>
          <w:instrText>HYPERLINK \l "h.1t3h5sf"</w:instrText>
        </w:r>
        <w:r>
          <w:fldChar w:fldCharType="end"/>
        </w:r>
      </w:ins>
    </w:p>
    <w:p w14:paraId="23955B13" w14:textId="77777777" w:rsidR="00933ABF" w:rsidRDefault="00617DEC">
      <w:pPr>
        <w:tabs>
          <w:tab w:val="right" w:pos="9350"/>
        </w:tabs>
        <w:spacing w:after="100"/>
        <w:ind w:left="240"/>
        <w:rPr>
          <w:ins w:id="21" w:author="Sue A Darby" w:date="2015-10-08T14:03:00Z"/>
        </w:rPr>
      </w:pPr>
      <w:ins w:id="22" w:author="Sue A Darby" w:date="2015-10-08T14:03:00Z">
        <w:r>
          <w:fldChar w:fldCharType="begin"/>
        </w:r>
        <w:r>
          <w:instrText>HYPERLINK \l "h.4d34og8"</w:instrText>
        </w:r>
        <w:r>
          <w:fldChar w:fldCharType="separate"/>
        </w:r>
        <w:r>
          <w:rPr>
            <w:color w:val="0000FF"/>
            <w:u w:val="single"/>
          </w:rPr>
          <w:t>Date Stamper</w:t>
        </w:r>
        <w:r>
          <w:fldChar w:fldCharType="end"/>
        </w:r>
        <w:r>
          <w:fldChar w:fldCharType="begin"/>
        </w:r>
        <w:r>
          <w:instrText>HYPERLINK \l "h.4d34og8"</w:instrText>
        </w:r>
        <w:r>
          <w:fldChar w:fldCharType="separate"/>
        </w:r>
        <w:r>
          <w:tab/>
        </w:r>
        <w:r>
          <w:fldChar w:fldCharType="end"/>
        </w:r>
        <w:r>
          <w:fldChar w:fldCharType="begin"/>
        </w:r>
        <w:r>
          <w:instrText>HYPERLINK \l "h.4d34og8"</w:instrText>
        </w:r>
        <w:r>
          <w:fldChar w:fldCharType="end"/>
        </w:r>
      </w:ins>
    </w:p>
    <w:p w14:paraId="33D3AB6A" w14:textId="77777777" w:rsidR="00933ABF" w:rsidRDefault="00617DEC">
      <w:pPr>
        <w:tabs>
          <w:tab w:val="right" w:pos="9350"/>
        </w:tabs>
        <w:spacing w:after="100"/>
        <w:ind w:left="240"/>
        <w:rPr>
          <w:ins w:id="23" w:author="Sue A Darby" w:date="2015-10-08T14:03:00Z"/>
        </w:rPr>
      </w:pPr>
      <w:ins w:id="24" w:author="Sue A Darby" w:date="2015-10-08T14:03:00Z">
        <w:r>
          <w:fldChar w:fldCharType="begin"/>
        </w:r>
        <w:r>
          <w:instrText>HYPERLINK \l "h.2s8eyo1"</w:instrText>
        </w:r>
        <w:r>
          <w:fldChar w:fldCharType="separate"/>
        </w:r>
        <w:r>
          <w:rPr>
            <w:color w:val="0000FF"/>
            <w:u w:val="single"/>
          </w:rPr>
          <w:t>DME</w:t>
        </w:r>
        <w:r>
          <w:fldChar w:fldCharType="end"/>
        </w:r>
        <w:r>
          <w:fldChar w:fldCharType="begin"/>
        </w:r>
        <w:r>
          <w:instrText>HYPERLINK \l "h.2s8eyo1"</w:instrText>
        </w:r>
        <w:r>
          <w:fldChar w:fldCharType="separate"/>
        </w:r>
        <w:r>
          <w:tab/>
        </w:r>
        <w:r>
          <w:fldChar w:fldCharType="end"/>
        </w:r>
        <w:r>
          <w:fldChar w:fldCharType="begin"/>
        </w:r>
        <w:r>
          <w:instrText>HYPERLINK \l "h.2s8eyo1"</w:instrText>
        </w:r>
        <w:r>
          <w:fldChar w:fldCharType="end"/>
        </w:r>
      </w:ins>
    </w:p>
    <w:p w14:paraId="5A63CE3C" w14:textId="77777777" w:rsidR="00933ABF" w:rsidRDefault="00617DEC">
      <w:pPr>
        <w:tabs>
          <w:tab w:val="right" w:pos="9350"/>
        </w:tabs>
        <w:spacing w:after="100"/>
        <w:ind w:left="240"/>
        <w:rPr>
          <w:ins w:id="25" w:author="Sue A Darby" w:date="2015-10-08T14:03:00Z"/>
        </w:rPr>
      </w:pPr>
      <w:ins w:id="26" w:author="Sue A Darby" w:date="2015-10-08T14:03:00Z">
        <w:r>
          <w:fldChar w:fldCharType="begin"/>
        </w:r>
        <w:r>
          <w:instrText>HYPERLINK \l "h.17dp8vu"</w:instrText>
        </w:r>
        <w:r>
          <w:fldChar w:fldCharType="separate"/>
        </w:r>
        <w:r>
          <w:rPr>
            <w:color w:val="0000FF"/>
            <w:u w:val="single"/>
          </w:rPr>
          <w:t>DS3</w:t>
        </w:r>
        <w:r>
          <w:fldChar w:fldCharType="end"/>
        </w:r>
        <w:r>
          <w:fldChar w:fldCharType="begin"/>
        </w:r>
        <w:r>
          <w:instrText>HYPERLINK \l "h.17dp8vu"</w:instrText>
        </w:r>
        <w:r>
          <w:fldChar w:fldCharType="separate"/>
        </w:r>
        <w:r>
          <w:tab/>
        </w:r>
        <w:r>
          <w:fldChar w:fldCharType="end"/>
        </w:r>
        <w:r>
          <w:fldChar w:fldCharType="begin"/>
        </w:r>
        <w:r>
          <w:instrText>HYPERLINK \l "h.17dp8vu"</w:instrText>
        </w:r>
        <w:r>
          <w:fldChar w:fldCharType="end"/>
        </w:r>
      </w:ins>
    </w:p>
    <w:p w14:paraId="41EBADA3" w14:textId="77777777" w:rsidR="00933ABF" w:rsidRDefault="00617DEC">
      <w:pPr>
        <w:tabs>
          <w:tab w:val="right" w:pos="9350"/>
        </w:tabs>
        <w:spacing w:after="100"/>
        <w:ind w:left="240"/>
        <w:rPr>
          <w:ins w:id="27" w:author="Sue A Darby" w:date="2015-10-08T14:03:00Z"/>
        </w:rPr>
      </w:pPr>
      <w:ins w:id="28" w:author="Sue A Darby" w:date="2015-10-08T14:03:00Z">
        <w:r>
          <w:fldChar w:fldCharType="begin"/>
        </w:r>
        <w:r>
          <w:instrText>HYPERLINK \l "h.3rdcrjn"</w:instrText>
        </w:r>
        <w:r>
          <w:fldChar w:fldCharType="separate"/>
        </w:r>
        <w:r>
          <w:rPr>
            <w:color w:val="0000FF"/>
            <w:u w:val="single"/>
          </w:rPr>
          <w:t>HCB</w:t>
        </w:r>
        <w:r>
          <w:fldChar w:fldCharType="end"/>
        </w:r>
        <w:r>
          <w:fldChar w:fldCharType="begin"/>
        </w:r>
        <w:r>
          <w:instrText>H</w:instrText>
        </w:r>
        <w:r>
          <w:instrText>YPERLINK \l "h.3rdcrjn"</w:instrText>
        </w:r>
        <w:r>
          <w:fldChar w:fldCharType="separate"/>
        </w:r>
        <w:r>
          <w:tab/>
        </w:r>
        <w:r>
          <w:fldChar w:fldCharType="end"/>
        </w:r>
        <w:r>
          <w:fldChar w:fldCharType="begin"/>
        </w:r>
        <w:r>
          <w:instrText>HYPERLINK \l "h.3rdcrjn"</w:instrText>
        </w:r>
        <w:r>
          <w:fldChar w:fldCharType="end"/>
        </w:r>
      </w:ins>
    </w:p>
    <w:p w14:paraId="097117E4" w14:textId="77777777" w:rsidR="00933ABF" w:rsidRDefault="00617DEC">
      <w:pPr>
        <w:tabs>
          <w:tab w:val="right" w:pos="9350"/>
        </w:tabs>
        <w:spacing w:after="100"/>
        <w:ind w:left="240"/>
        <w:rPr>
          <w:ins w:id="29" w:author="Sue A Darby" w:date="2015-10-08T14:03:00Z"/>
        </w:rPr>
      </w:pPr>
      <w:ins w:id="30" w:author="Sue A Darby" w:date="2015-10-08T14:03:00Z">
        <w:r>
          <w:fldChar w:fldCharType="begin"/>
        </w:r>
        <w:r>
          <w:instrText>HYPERLINK \l "h.26in1rg"</w:instrText>
        </w:r>
        <w:r>
          <w:fldChar w:fldCharType="separate"/>
        </w:r>
        <w:r>
          <w:rPr>
            <w:color w:val="0000FF"/>
            <w:u w:val="single"/>
          </w:rPr>
          <w:t>ICF</w:t>
        </w:r>
        <w:r>
          <w:fldChar w:fldCharType="end"/>
        </w:r>
        <w:r>
          <w:fldChar w:fldCharType="begin"/>
        </w:r>
        <w:r>
          <w:instrText>HYPERLINK \l "h.26in1rg"</w:instrText>
        </w:r>
        <w:r>
          <w:fldChar w:fldCharType="separate"/>
        </w:r>
        <w:r>
          <w:tab/>
        </w:r>
        <w:r>
          <w:fldChar w:fldCharType="end"/>
        </w:r>
        <w:r>
          <w:fldChar w:fldCharType="begin"/>
        </w:r>
        <w:r>
          <w:instrText>HYPERLINK \l "h.26in1rg"</w:instrText>
        </w:r>
        <w:r>
          <w:fldChar w:fldCharType="end"/>
        </w:r>
      </w:ins>
    </w:p>
    <w:p w14:paraId="52AE38DA" w14:textId="77777777" w:rsidR="00933ABF" w:rsidRDefault="00617DEC">
      <w:pPr>
        <w:tabs>
          <w:tab w:val="right" w:pos="9350"/>
        </w:tabs>
        <w:spacing w:after="100"/>
        <w:ind w:left="240"/>
        <w:rPr>
          <w:ins w:id="31" w:author="Sue A Darby" w:date="2015-10-08T14:03:00Z"/>
        </w:rPr>
      </w:pPr>
      <w:ins w:id="32" w:author="Sue A Darby" w:date="2015-10-08T14:03:00Z">
        <w:r>
          <w:fldChar w:fldCharType="begin"/>
        </w:r>
        <w:r>
          <w:instrText>HYPERLINK \l "h.lnxbz9"</w:instrText>
        </w:r>
        <w:r>
          <w:fldChar w:fldCharType="separate"/>
        </w:r>
        <w:r>
          <w:rPr>
            <w:color w:val="0000FF"/>
            <w:u w:val="single"/>
          </w:rPr>
          <w:t>Non-Certified Providers</w:t>
        </w:r>
        <w:r>
          <w:fldChar w:fldCharType="end"/>
        </w:r>
        <w:r>
          <w:fldChar w:fldCharType="begin"/>
        </w:r>
        <w:r>
          <w:instrText>HYPERLINK \l "h.lnxbz9"</w:instrText>
        </w:r>
        <w:r>
          <w:fldChar w:fldCharType="separate"/>
        </w:r>
        <w:r>
          <w:tab/>
        </w:r>
        <w:r>
          <w:fldChar w:fldCharType="end"/>
        </w:r>
        <w:r>
          <w:fldChar w:fldCharType="begin"/>
        </w:r>
        <w:r>
          <w:instrText>HYPERLINK \l "h.lnxbz9"</w:instrText>
        </w:r>
        <w:r>
          <w:fldChar w:fldCharType="end"/>
        </w:r>
      </w:ins>
    </w:p>
    <w:p w14:paraId="00C7F7CA" w14:textId="77777777" w:rsidR="00933ABF" w:rsidRDefault="00617DEC">
      <w:pPr>
        <w:tabs>
          <w:tab w:val="right" w:pos="9350"/>
        </w:tabs>
        <w:spacing w:after="100"/>
        <w:ind w:left="240"/>
        <w:rPr>
          <w:ins w:id="33" w:author="Sue A Darby" w:date="2015-10-08T14:03:00Z"/>
        </w:rPr>
      </w:pPr>
      <w:ins w:id="34" w:author="Sue A Darby" w:date="2015-10-08T14:03:00Z">
        <w:r>
          <w:fldChar w:fldCharType="begin"/>
        </w:r>
        <w:r>
          <w:instrText>HYPERLINK \l "h.35nkun2"</w:instrText>
        </w:r>
        <w:r>
          <w:fldChar w:fldCharType="separate"/>
        </w:r>
        <w:r>
          <w:rPr>
            <w:color w:val="0000FF"/>
            <w:u w:val="single"/>
          </w:rPr>
          <w:t>OCS</w:t>
        </w:r>
        <w:r>
          <w:fldChar w:fldCharType="end"/>
        </w:r>
        <w:r>
          <w:fldChar w:fldCharType="begin"/>
        </w:r>
        <w:r>
          <w:instrText>HYPERLINK \l "h.35nkun2"</w:instrText>
        </w:r>
        <w:r>
          <w:fldChar w:fldCharType="separate"/>
        </w:r>
        <w:r>
          <w:tab/>
        </w:r>
        <w:r>
          <w:fldChar w:fldCharType="end"/>
        </w:r>
        <w:r>
          <w:fldChar w:fldCharType="begin"/>
        </w:r>
        <w:r>
          <w:instrText>HYPERLINK \l "h.35nkun2"</w:instrText>
        </w:r>
        <w:r>
          <w:fldChar w:fldCharType="end"/>
        </w:r>
      </w:ins>
    </w:p>
    <w:p w14:paraId="1279A5C6" w14:textId="77777777" w:rsidR="00933ABF" w:rsidRDefault="00617DEC">
      <w:pPr>
        <w:tabs>
          <w:tab w:val="right" w:pos="9350"/>
        </w:tabs>
        <w:spacing w:after="100"/>
        <w:ind w:left="240"/>
        <w:rPr>
          <w:ins w:id="35" w:author="Sue A Darby" w:date="2015-10-08T14:03:00Z"/>
        </w:rPr>
      </w:pPr>
      <w:ins w:id="36" w:author="Sue A Darby" w:date="2015-10-08T14:03:00Z">
        <w:r>
          <w:fldChar w:fldCharType="begin"/>
        </w:r>
        <w:r>
          <w:instrText>HYPERLINK \l "h.1ksv4uv"</w:instrText>
        </w:r>
        <w:r>
          <w:fldChar w:fldCharType="separate"/>
        </w:r>
        <w:r>
          <w:rPr>
            <w:color w:val="0000FF"/>
            <w:u w:val="single"/>
          </w:rPr>
          <w:t>Off Site Storage</w:t>
        </w:r>
        <w:r>
          <w:fldChar w:fldCharType="end"/>
        </w:r>
        <w:r>
          <w:fldChar w:fldCharType="begin"/>
        </w:r>
        <w:r>
          <w:instrText>HYPERLINK \l "h.1ksv4uv"</w:instrText>
        </w:r>
        <w:r>
          <w:fldChar w:fldCharType="separate"/>
        </w:r>
        <w:r>
          <w:tab/>
        </w:r>
        <w:r>
          <w:fldChar w:fldCharType="end"/>
        </w:r>
        <w:r>
          <w:fldChar w:fldCharType="begin"/>
        </w:r>
        <w:r>
          <w:instrText>HYPERLINK \l "h.1ksv4uv"</w:instrText>
        </w:r>
        <w:r>
          <w:fldChar w:fldCharType="end"/>
        </w:r>
      </w:ins>
    </w:p>
    <w:p w14:paraId="5FD968E8" w14:textId="77777777" w:rsidR="00933ABF" w:rsidRDefault="00617DEC">
      <w:pPr>
        <w:tabs>
          <w:tab w:val="right" w:pos="9350"/>
        </w:tabs>
        <w:spacing w:after="100"/>
        <w:ind w:left="240"/>
        <w:rPr>
          <w:ins w:id="37" w:author="Sue A Darby" w:date="2015-10-08T14:03:00Z"/>
        </w:rPr>
      </w:pPr>
      <w:ins w:id="38" w:author="Sue A Darby" w:date="2015-10-08T14:03:00Z">
        <w:r>
          <w:fldChar w:fldCharType="begin"/>
        </w:r>
        <w:r>
          <w:instrText>HYPERLINK \l "h.44sinio"</w:instrText>
        </w:r>
        <w:r>
          <w:fldChar w:fldCharType="separate"/>
        </w:r>
        <w:r>
          <w:rPr>
            <w:color w:val="0000FF"/>
            <w:u w:val="single"/>
          </w:rPr>
          <w:t>Organization</w:t>
        </w:r>
        <w:r>
          <w:fldChar w:fldCharType="end"/>
        </w:r>
        <w:r>
          <w:fldChar w:fldCharType="begin"/>
        </w:r>
        <w:r>
          <w:instrText>HYPERLINK \l "h.44sinio"</w:instrText>
        </w:r>
        <w:r>
          <w:fldChar w:fldCharType="separate"/>
        </w:r>
        <w:r>
          <w:tab/>
        </w:r>
        <w:r>
          <w:fldChar w:fldCharType="end"/>
        </w:r>
        <w:r>
          <w:fldChar w:fldCharType="begin"/>
        </w:r>
        <w:r>
          <w:instrText>HYPERL</w:instrText>
        </w:r>
        <w:r>
          <w:instrText>INK \l "h.44sinio"</w:instrText>
        </w:r>
        <w:r>
          <w:fldChar w:fldCharType="end"/>
        </w:r>
      </w:ins>
    </w:p>
    <w:p w14:paraId="329A78AB" w14:textId="77777777" w:rsidR="00933ABF" w:rsidRDefault="00617DEC">
      <w:pPr>
        <w:tabs>
          <w:tab w:val="right" w:pos="9350"/>
        </w:tabs>
        <w:spacing w:after="100"/>
        <w:ind w:left="240"/>
        <w:rPr>
          <w:ins w:id="39" w:author="Sue A Darby" w:date="2015-10-08T14:03:00Z"/>
        </w:rPr>
      </w:pPr>
      <w:ins w:id="40" w:author="Sue A Darby" w:date="2015-10-08T14:03:00Z">
        <w:r>
          <w:fldChar w:fldCharType="begin"/>
        </w:r>
        <w:r>
          <w:instrText>HYPERLINK \l "h.2jxsxqh"</w:instrText>
        </w:r>
        <w:r>
          <w:fldChar w:fldCharType="separate"/>
        </w:r>
        <w:r>
          <w:rPr>
            <w:color w:val="0000FF"/>
            <w:u w:val="single"/>
          </w:rPr>
          <w:t>PCA</w:t>
        </w:r>
        <w:r>
          <w:fldChar w:fldCharType="end"/>
        </w:r>
        <w:r>
          <w:fldChar w:fldCharType="begin"/>
        </w:r>
        <w:r>
          <w:instrText>HYPERLINK \l "h.2jxsxqh"</w:instrText>
        </w:r>
        <w:r>
          <w:fldChar w:fldCharType="separate"/>
        </w:r>
        <w:r>
          <w:tab/>
        </w:r>
        <w:r>
          <w:fldChar w:fldCharType="end"/>
        </w:r>
        <w:r>
          <w:fldChar w:fldCharType="begin"/>
        </w:r>
        <w:r>
          <w:instrText>HYPERLINK \l "h.2jxsxqh"</w:instrText>
        </w:r>
        <w:r>
          <w:fldChar w:fldCharType="end"/>
        </w:r>
      </w:ins>
    </w:p>
    <w:p w14:paraId="6B13F4F6" w14:textId="77777777" w:rsidR="00933ABF" w:rsidRDefault="00617DEC">
      <w:pPr>
        <w:tabs>
          <w:tab w:val="right" w:pos="9350"/>
        </w:tabs>
        <w:spacing w:after="100"/>
        <w:ind w:left="240"/>
        <w:rPr>
          <w:ins w:id="41" w:author="Sue A Darby" w:date="2015-10-08T14:03:00Z"/>
        </w:rPr>
      </w:pPr>
      <w:ins w:id="42" w:author="Sue A Darby" w:date="2015-10-08T14:03:00Z">
        <w:r>
          <w:fldChar w:fldCharType="begin"/>
        </w:r>
        <w:r>
          <w:instrText>HYPERLINK \l "h.z337ya"</w:instrText>
        </w:r>
        <w:r>
          <w:fldChar w:fldCharType="separate"/>
        </w:r>
        <w:r>
          <w:rPr>
            <w:color w:val="0000FF"/>
            <w:u w:val="single"/>
          </w:rPr>
          <w:t>PST</w:t>
        </w:r>
        <w:r>
          <w:fldChar w:fldCharType="end"/>
        </w:r>
        <w:r>
          <w:fldChar w:fldCharType="begin"/>
        </w:r>
        <w:r>
          <w:instrText>HYPERLINK \l "h.z337ya"</w:instrText>
        </w:r>
        <w:r>
          <w:fldChar w:fldCharType="separate"/>
        </w:r>
        <w:r>
          <w:tab/>
        </w:r>
        <w:r>
          <w:fldChar w:fldCharType="end"/>
        </w:r>
        <w:r>
          <w:fldChar w:fldCharType="begin"/>
        </w:r>
        <w:r>
          <w:instrText>HYPERLINK \l "h.z337ya"</w:instrText>
        </w:r>
        <w:r>
          <w:fldChar w:fldCharType="end"/>
        </w:r>
      </w:ins>
    </w:p>
    <w:p w14:paraId="77A96E16" w14:textId="77777777" w:rsidR="00933ABF" w:rsidRDefault="00617DEC">
      <w:pPr>
        <w:tabs>
          <w:tab w:val="right" w:pos="9350"/>
        </w:tabs>
        <w:spacing w:after="100"/>
        <w:ind w:left="240"/>
        <w:rPr>
          <w:ins w:id="43" w:author="Sue A Darby" w:date="2015-10-08T14:03:00Z"/>
        </w:rPr>
      </w:pPr>
      <w:ins w:id="44" w:author="Sue A Darby" w:date="2015-10-08T14:03:00Z">
        <w:r>
          <w:fldChar w:fldCharType="begin"/>
        </w:r>
        <w:r>
          <w:instrText>HYPERLINK \l "h.3j2qqm3"</w:instrText>
        </w:r>
        <w:r>
          <w:fldChar w:fldCharType="separate"/>
        </w:r>
        <w:r>
          <w:rPr>
            <w:color w:val="0000FF"/>
            <w:u w:val="single"/>
          </w:rPr>
          <w:t>Res Hab</w:t>
        </w:r>
        <w:r>
          <w:fldChar w:fldCharType="end"/>
        </w:r>
        <w:r>
          <w:fldChar w:fldCharType="begin"/>
        </w:r>
        <w:r>
          <w:instrText>HYPERLINK \l "h.3j2qqm3"</w:instrText>
        </w:r>
        <w:r>
          <w:fldChar w:fldCharType="separate"/>
        </w:r>
        <w:r>
          <w:tab/>
        </w:r>
        <w:r>
          <w:fldChar w:fldCharType="end"/>
        </w:r>
        <w:r>
          <w:fldChar w:fldCharType="begin"/>
        </w:r>
        <w:r>
          <w:instrText>HYPERL</w:instrText>
        </w:r>
        <w:r>
          <w:instrText>INK \l "h.3j2qqm3"</w:instrText>
        </w:r>
        <w:r>
          <w:fldChar w:fldCharType="end"/>
        </w:r>
      </w:ins>
    </w:p>
    <w:p w14:paraId="39F13169" w14:textId="77777777" w:rsidR="00933ABF" w:rsidRDefault="00617DEC">
      <w:pPr>
        <w:tabs>
          <w:tab w:val="right" w:pos="9350"/>
        </w:tabs>
        <w:spacing w:after="100"/>
        <w:ind w:left="240"/>
        <w:rPr>
          <w:ins w:id="45" w:author="Sue A Darby" w:date="2015-10-08T14:03:00Z"/>
        </w:rPr>
      </w:pPr>
      <w:ins w:id="46" w:author="Sue A Darby" w:date="2015-10-08T14:03:00Z">
        <w:r>
          <w:fldChar w:fldCharType="begin"/>
        </w:r>
        <w:r>
          <w:instrText>HYPERLINK \l "h.1y810tw"</w:instrText>
        </w:r>
        <w:r>
          <w:fldChar w:fldCharType="separate"/>
        </w:r>
        <w:r>
          <w:rPr>
            <w:color w:val="0000FF"/>
            <w:u w:val="single"/>
          </w:rPr>
          <w:t>RSL</w:t>
        </w:r>
        <w:r>
          <w:fldChar w:fldCharType="end"/>
        </w:r>
        <w:r>
          <w:fldChar w:fldCharType="begin"/>
        </w:r>
        <w:r>
          <w:instrText>HYPERLINK \l "h.1y810tw"</w:instrText>
        </w:r>
        <w:r>
          <w:fldChar w:fldCharType="separate"/>
        </w:r>
        <w:r>
          <w:tab/>
        </w:r>
        <w:r>
          <w:fldChar w:fldCharType="end"/>
        </w:r>
        <w:r>
          <w:fldChar w:fldCharType="begin"/>
        </w:r>
        <w:r>
          <w:instrText>HYPERLINK \l "h.1y810tw"</w:instrText>
        </w:r>
        <w:r>
          <w:fldChar w:fldCharType="end"/>
        </w:r>
      </w:ins>
    </w:p>
    <w:p w14:paraId="750166E0" w14:textId="77777777" w:rsidR="00933ABF" w:rsidRDefault="00617DEC">
      <w:pPr>
        <w:tabs>
          <w:tab w:val="right" w:pos="9350"/>
        </w:tabs>
        <w:spacing w:after="100"/>
        <w:ind w:left="240"/>
        <w:rPr>
          <w:ins w:id="47" w:author="Sue A Darby" w:date="2015-10-08T14:03:00Z"/>
        </w:rPr>
      </w:pPr>
      <w:ins w:id="48" w:author="Sue A Darby" w:date="2015-10-08T14:03:00Z">
        <w:r>
          <w:lastRenderedPageBreak/>
          <w:fldChar w:fldCharType="begin"/>
        </w:r>
        <w:r>
          <w:instrText>HYPERLINK \l "h.4i7ojhp"</w:instrText>
        </w:r>
        <w:r>
          <w:fldChar w:fldCharType="separate"/>
        </w:r>
        <w:r>
          <w:rPr>
            <w:color w:val="0000FF"/>
            <w:u w:val="single"/>
          </w:rPr>
          <w:t>SME</w:t>
        </w:r>
        <w:r>
          <w:fldChar w:fldCharType="end"/>
        </w:r>
        <w:r>
          <w:fldChar w:fldCharType="begin"/>
        </w:r>
        <w:r>
          <w:instrText>HYPERLINK \l "h.4i7ojhp"</w:instrText>
        </w:r>
        <w:r>
          <w:fldChar w:fldCharType="separate"/>
        </w:r>
        <w:r>
          <w:tab/>
        </w:r>
        <w:r>
          <w:fldChar w:fldCharType="end"/>
        </w:r>
        <w:r>
          <w:fldChar w:fldCharType="begin"/>
        </w:r>
        <w:r>
          <w:instrText>HYPERLINK \l "h.4i7ojhp"</w:instrText>
        </w:r>
        <w:r>
          <w:fldChar w:fldCharType="end"/>
        </w:r>
      </w:ins>
    </w:p>
    <w:p w14:paraId="51D4A87E" w14:textId="77777777" w:rsidR="00933ABF" w:rsidRDefault="00617DEC">
      <w:pPr>
        <w:tabs>
          <w:tab w:val="right" w:pos="9350"/>
        </w:tabs>
        <w:spacing w:after="100"/>
        <w:ind w:left="240"/>
        <w:rPr>
          <w:ins w:id="49" w:author="Sue A Darby" w:date="2015-10-08T14:03:00Z"/>
        </w:rPr>
      </w:pPr>
      <w:ins w:id="50" w:author="Sue A Darby" w:date="2015-10-08T14:03:00Z">
        <w:r>
          <w:fldChar w:fldCharType="begin"/>
        </w:r>
        <w:r>
          <w:instrText>HYPERLINK \l "h.2xcytpi"</w:instrText>
        </w:r>
        <w:r>
          <w:fldChar w:fldCharType="separate"/>
        </w:r>
        <w:r>
          <w:rPr>
            <w:color w:val="0000FF"/>
            <w:u w:val="single"/>
          </w:rPr>
          <w:t>Tab</w:t>
        </w:r>
        <w:r>
          <w:fldChar w:fldCharType="end"/>
        </w:r>
        <w:r>
          <w:fldChar w:fldCharType="begin"/>
        </w:r>
        <w:r>
          <w:instrText>HYPERLINK \l "h.2xcytpi"</w:instrText>
        </w:r>
        <w:r>
          <w:fldChar w:fldCharType="separate"/>
        </w:r>
        <w:r>
          <w:tab/>
        </w:r>
        <w:r>
          <w:fldChar w:fldCharType="end"/>
        </w:r>
        <w:r>
          <w:fldChar w:fldCharType="begin"/>
        </w:r>
        <w:r>
          <w:instrText>HYPERLINK \l "h.2xcytpi"</w:instrText>
        </w:r>
        <w:r>
          <w:fldChar w:fldCharType="end"/>
        </w:r>
      </w:ins>
    </w:p>
    <w:p w14:paraId="6650D332" w14:textId="77777777" w:rsidR="00933ABF" w:rsidRDefault="00617DEC">
      <w:pPr>
        <w:tabs>
          <w:tab w:val="right" w:pos="9350"/>
        </w:tabs>
        <w:spacing w:after="100"/>
        <w:ind w:left="240"/>
        <w:rPr>
          <w:ins w:id="51" w:author="Sue A Darby" w:date="2015-10-08T14:03:00Z"/>
        </w:rPr>
      </w:pPr>
      <w:ins w:id="52" w:author="Sue A Darby" w:date="2015-10-08T14:03:00Z">
        <w:r>
          <w:fldChar w:fldCharType="begin"/>
        </w:r>
        <w:r>
          <w:instrText>HYPERLINK \l "h.1ci93xb"</w:instrText>
        </w:r>
        <w:r>
          <w:fldChar w:fldCharType="separate"/>
        </w:r>
        <w:r>
          <w:rPr>
            <w:color w:val="0000FF"/>
            <w:u w:val="single"/>
          </w:rPr>
          <w:t>Important Icon</w:t>
        </w:r>
        <w:r>
          <w:fldChar w:fldCharType="end"/>
        </w:r>
        <w:r>
          <w:fldChar w:fldCharType="begin"/>
        </w:r>
        <w:r>
          <w:instrText>HYPERLINK \l "h.1ci93xb"</w:instrText>
        </w:r>
        <w:r>
          <w:fldChar w:fldCharType="separate"/>
        </w:r>
        <w:r>
          <w:tab/>
        </w:r>
        <w:r>
          <w:fldChar w:fldCharType="end"/>
        </w:r>
        <w:r>
          <w:fldChar w:fldCharType="begin"/>
        </w:r>
        <w:r>
          <w:instrText>HYPERLINK \l "h.1ci93xb"</w:instrText>
        </w:r>
        <w:r>
          <w:fldChar w:fldCharType="end"/>
        </w:r>
      </w:ins>
    </w:p>
    <w:p w14:paraId="45C314CF" w14:textId="77777777" w:rsidR="00933ABF" w:rsidRDefault="00617DEC">
      <w:pPr>
        <w:tabs>
          <w:tab w:val="right" w:pos="9350"/>
        </w:tabs>
        <w:spacing w:after="100"/>
        <w:ind w:left="240"/>
        <w:rPr>
          <w:ins w:id="53" w:author="Sue A Darby" w:date="2015-10-08T14:03:00Z"/>
        </w:rPr>
      </w:pPr>
      <w:ins w:id="54" w:author="Sue A Darby" w:date="2015-10-08T14:03:00Z">
        <w:r>
          <w:fldChar w:fldCharType="begin"/>
        </w:r>
        <w:r>
          <w:instrText>HYPERLINK \l "h.3whwml4"</w:instrText>
        </w:r>
        <w:r>
          <w:fldChar w:fldCharType="separate"/>
        </w:r>
        <w:r>
          <w:rPr>
            <w:color w:val="0000FF"/>
            <w:u w:val="single"/>
          </w:rPr>
          <w:t>Arrows</w:t>
        </w:r>
        <w:r>
          <w:fldChar w:fldCharType="end"/>
        </w:r>
        <w:r>
          <w:fldChar w:fldCharType="begin"/>
        </w:r>
        <w:r>
          <w:instrText>HYPERLINK \l "h.3whwml4"</w:instrText>
        </w:r>
        <w:r>
          <w:fldChar w:fldCharType="separate"/>
        </w:r>
        <w:r>
          <w:tab/>
        </w:r>
        <w:r>
          <w:fldChar w:fldCharType="end"/>
        </w:r>
        <w:r>
          <w:fldChar w:fldCharType="begin"/>
        </w:r>
        <w:r>
          <w:instrText>HYPERLINK \l "h.3whwml4"</w:instrText>
        </w:r>
        <w:r>
          <w:fldChar w:fldCharType="end"/>
        </w:r>
      </w:ins>
    </w:p>
    <w:p w14:paraId="68021566" w14:textId="77777777" w:rsidR="00933ABF" w:rsidRDefault="00617DEC">
      <w:pPr>
        <w:tabs>
          <w:tab w:val="right" w:pos="9350"/>
        </w:tabs>
        <w:spacing w:after="100"/>
        <w:ind w:left="240"/>
        <w:rPr>
          <w:ins w:id="55" w:author="Sue A Darby" w:date="2015-10-08T14:03:00Z"/>
        </w:rPr>
      </w:pPr>
      <w:ins w:id="56" w:author="Sue A Darby" w:date="2015-10-08T14:03:00Z">
        <w:r>
          <w:fldChar w:fldCharType="begin"/>
        </w:r>
        <w:r>
          <w:instrText>HYPERLINK \l "h.2bn6wsx"</w:instrText>
        </w:r>
        <w:r>
          <w:fldChar w:fldCharType="separate"/>
        </w:r>
        <w:r>
          <w:rPr>
            <w:color w:val="0000FF"/>
            <w:u w:val="single"/>
          </w:rPr>
          <w:t>Provider - ALH – General Info:</w:t>
        </w:r>
        <w:r>
          <w:fldChar w:fldCharType="end"/>
        </w:r>
        <w:r>
          <w:fldChar w:fldCharType="begin"/>
        </w:r>
        <w:r>
          <w:instrText>HYPERLINK \l "h.2bn6wsx"</w:instrText>
        </w:r>
        <w:r>
          <w:fldChar w:fldCharType="separate"/>
        </w:r>
        <w:r>
          <w:tab/>
        </w:r>
        <w:r>
          <w:fldChar w:fldCharType="end"/>
        </w:r>
        <w:r>
          <w:fldChar w:fldCharType="begin"/>
        </w:r>
        <w:r>
          <w:instrText>HYPERLINK \l "h.2bn6wsx"</w:instrText>
        </w:r>
        <w:r>
          <w:fldChar w:fldCharType="end"/>
        </w:r>
      </w:ins>
    </w:p>
    <w:p w14:paraId="32FBDFD8" w14:textId="77777777" w:rsidR="00933ABF" w:rsidRDefault="00617DEC">
      <w:pPr>
        <w:tabs>
          <w:tab w:val="right" w:pos="9350"/>
        </w:tabs>
        <w:spacing w:after="100"/>
        <w:ind w:left="240"/>
        <w:rPr>
          <w:ins w:id="57" w:author="Sue A Darby" w:date="2015-10-08T14:03:00Z"/>
        </w:rPr>
      </w:pPr>
      <w:ins w:id="58" w:author="Sue A Darby" w:date="2015-10-08T14:03:00Z">
        <w:r>
          <w:fldChar w:fldCharType="begin"/>
        </w:r>
        <w:r>
          <w:instrText>HYPERLINK \l "h.qsh70q"</w:instrText>
        </w:r>
        <w:r>
          <w:fldChar w:fldCharType="separate"/>
        </w:r>
        <w:r>
          <w:rPr>
            <w:color w:val="0000FF"/>
            <w:u w:val="single"/>
          </w:rPr>
          <w:t>Provider - ALH - License Issued:</w:t>
        </w:r>
        <w:r>
          <w:fldChar w:fldCharType="end"/>
        </w:r>
        <w:r>
          <w:fldChar w:fldCharType="begin"/>
        </w:r>
        <w:r>
          <w:instrText>HYPERLINK \l "h.qsh70q"</w:instrText>
        </w:r>
        <w:r>
          <w:fldChar w:fldCharType="separate"/>
        </w:r>
        <w:r>
          <w:tab/>
        </w:r>
        <w:r>
          <w:fldChar w:fldCharType="end"/>
        </w:r>
        <w:r>
          <w:fldChar w:fldCharType="begin"/>
        </w:r>
        <w:r>
          <w:instrText>HYPERLINK \l "h.qsh70q"</w:instrText>
        </w:r>
        <w:r>
          <w:fldChar w:fldCharType="end"/>
        </w:r>
      </w:ins>
    </w:p>
    <w:p w14:paraId="03C729A1" w14:textId="77777777" w:rsidR="00933ABF" w:rsidRDefault="00617DEC">
      <w:pPr>
        <w:tabs>
          <w:tab w:val="right" w:pos="9350"/>
        </w:tabs>
        <w:spacing w:after="100"/>
        <w:ind w:left="240"/>
        <w:rPr>
          <w:ins w:id="59" w:author="Sue A Darby" w:date="2015-10-08T14:03:00Z"/>
        </w:rPr>
      </w:pPr>
      <w:ins w:id="60" w:author="Sue A Darby" w:date="2015-10-08T14:03:00Z">
        <w:r>
          <w:fldChar w:fldCharType="begin"/>
        </w:r>
        <w:r>
          <w:instrText>HYPERLINK \l "h.3as4poj"</w:instrText>
        </w:r>
        <w:r>
          <w:fldChar w:fldCharType="separate"/>
        </w:r>
        <w:r>
          <w:rPr>
            <w:color w:val="0000FF"/>
            <w:u w:val="single"/>
          </w:rPr>
          <w:t>Provider - ALH - License Made Con</w:t>
        </w:r>
        <w:r>
          <w:rPr>
            <w:color w:val="0000FF"/>
            <w:u w:val="single"/>
          </w:rPr>
          <w:t>ditional:</w:t>
        </w:r>
        <w:r>
          <w:fldChar w:fldCharType="end"/>
        </w:r>
        <w:r>
          <w:fldChar w:fldCharType="begin"/>
        </w:r>
        <w:r>
          <w:instrText>HYPERLINK \l "h.3as4poj"</w:instrText>
        </w:r>
        <w:r>
          <w:fldChar w:fldCharType="separate"/>
        </w:r>
        <w:r>
          <w:tab/>
        </w:r>
        <w:r>
          <w:fldChar w:fldCharType="end"/>
        </w:r>
        <w:r>
          <w:fldChar w:fldCharType="begin"/>
        </w:r>
        <w:r>
          <w:instrText>HYPERLINK \l "h.3as4poj"</w:instrText>
        </w:r>
        <w:r>
          <w:fldChar w:fldCharType="end"/>
        </w:r>
      </w:ins>
    </w:p>
    <w:p w14:paraId="0A94B5E5" w14:textId="77777777" w:rsidR="00933ABF" w:rsidRDefault="00617DEC">
      <w:pPr>
        <w:tabs>
          <w:tab w:val="right" w:pos="9350"/>
        </w:tabs>
        <w:spacing w:after="100"/>
        <w:ind w:left="240"/>
        <w:rPr>
          <w:ins w:id="61" w:author="Sue A Darby" w:date="2015-10-08T14:03:00Z"/>
        </w:rPr>
      </w:pPr>
      <w:ins w:id="62" w:author="Sue A Darby" w:date="2015-10-08T14:03:00Z">
        <w:r>
          <w:fldChar w:fldCharType="begin"/>
        </w:r>
        <w:r>
          <w:instrText>HYPERLINK \l "h.1pxezwc"</w:instrText>
        </w:r>
        <w:r>
          <w:fldChar w:fldCharType="separate"/>
        </w:r>
        <w:r>
          <w:rPr>
            <w:color w:val="0000FF"/>
            <w:u w:val="single"/>
          </w:rPr>
          <w:t>Provider - ALH - Modified License Issued:</w:t>
        </w:r>
        <w:r>
          <w:fldChar w:fldCharType="end"/>
        </w:r>
        <w:r>
          <w:fldChar w:fldCharType="begin"/>
        </w:r>
        <w:r>
          <w:instrText>HYPERLINK \l "h.1pxezwc"</w:instrText>
        </w:r>
        <w:r>
          <w:fldChar w:fldCharType="separate"/>
        </w:r>
        <w:r>
          <w:tab/>
        </w:r>
        <w:r>
          <w:fldChar w:fldCharType="end"/>
        </w:r>
        <w:r>
          <w:fldChar w:fldCharType="begin"/>
        </w:r>
        <w:r>
          <w:instrText>HYPERLINK \l "h.1pxezwc"</w:instrText>
        </w:r>
        <w:r>
          <w:fldChar w:fldCharType="end"/>
        </w:r>
      </w:ins>
    </w:p>
    <w:p w14:paraId="0612D2B5" w14:textId="77777777" w:rsidR="00933ABF" w:rsidRDefault="00617DEC">
      <w:pPr>
        <w:tabs>
          <w:tab w:val="right" w:pos="9350"/>
        </w:tabs>
        <w:spacing w:after="100"/>
        <w:ind w:left="240"/>
        <w:rPr>
          <w:ins w:id="63" w:author="Sue A Darby" w:date="2015-10-08T14:03:00Z"/>
        </w:rPr>
      </w:pPr>
      <w:ins w:id="64" w:author="Sue A Darby" w:date="2015-10-08T14:03:00Z">
        <w:r>
          <w:fldChar w:fldCharType="begin"/>
        </w:r>
        <w:r>
          <w:instrText>HYPERLINK \l "h.49x2ik5"</w:instrText>
        </w:r>
        <w:r>
          <w:fldChar w:fldCharType="separate"/>
        </w:r>
        <w:r>
          <w:rPr>
            <w:color w:val="0000FF"/>
            <w:u w:val="single"/>
          </w:rPr>
          <w:t>Provider - ALH - Report of Inspection Issu</w:t>
        </w:r>
        <w:r>
          <w:rPr>
            <w:color w:val="0000FF"/>
            <w:u w:val="single"/>
          </w:rPr>
          <w:t>ed:</w:t>
        </w:r>
        <w:r>
          <w:fldChar w:fldCharType="end"/>
        </w:r>
        <w:r>
          <w:fldChar w:fldCharType="begin"/>
        </w:r>
        <w:r>
          <w:instrText>HYPERLINK \l "h.49x2ik5"</w:instrText>
        </w:r>
        <w:r>
          <w:fldChar w:fldCharType="separate"/>
        </w:r>
        <w:r>
          <w:tab/>
        </w:r>
        <w:r>
          <w:fldChar w:fldCharType="end"/>
        </w:r>
        <w:r>
          <w:fldChar w:fldCharType="begin"/>
        </w:r>
        <w:r>
          <w:instrText>HYPERLINK \l "h.49x2ik5"</w:instrText>
        </w:r>
        <w:r>
          <w:fldChar w:fldCharType="end"/>
        </w:r>
      </w:ins>
    </w:p>
    <w:p w14:paraId="1B2A2C4B" w14:textId="77777777" w:rsidR="00933ABF" w:rsidRDefault="00617DEC">
      <w:pPr>
        <w:tabs>
          <w:tab w:val="right" w:pos="9350"/>
        </w:tabs>
        <w:spacing w:after="100"/>
        <w:ind w:left="240"/>
        <w:rPr>
          <w:ins w:id="65" w:author="Sue A Darby" w:date="2015-10-08T14:03:00Z"/>
        </w:rPr>
      </w:pPr>
      <w:ins w:id="66" w:author="Sue A Darby" w:date="2015-10-08T14:03:00Z">
        <w:r>
          <w:fldChar w:fldCharType="begin"/>
        </w:r>
        <w:r>
          <w:instrText>HYPERLINK \l "h.2p2csry"</w:instrText>
        </w:r>
        <w:r>
          <w:fldChar w:fldCharType="separate"/>
        </w:r>
        <w:r>
          <w:rPr>
            <w:color w:val="0000FF"/>
            <w:u w:val="single"/>
          </w:rPr>
          <w:t>Provider - BCU General Info:</w:t>
        </w:r>
        <w:r>
          <w:fldChar w:fldCharType="end"/>
        </w:r>
        <w:r>
          <w:fldChar w:fldCharType="begin"/>
        </w:r>
        <w:r>
          <w:instrText>HYPERLINK \l "h.2p2csry"</w:instrText>
        </w:r>
        <w:r>
          <w:fldChar w:fldCharType="separate"/>
        </w:r>
        <w:r>
          <w:tab/>
        </w:r>
        <w:r>
          <w:fldChar w:fldCharType="end"/>
        </w:r>
        <w:r>
          <w:fldChar w:fldCharType="begin"/>
        </w:r>
        <w:r>
          <w:instrText>HYPERLINK \l "h.2p2csry"</w:instrText>
        </w:r>
        <w:r>
          <w:fldChar w:fldCharType="end"/>
        </w:r>
      </w:ins>
    </w:p>
    <w:p w14:paraId="3BF1F81D" w14:textId="77777777" w:rsidR="00933ABF" w:rsidRDefault="00617DEC">
      <w:pPr>
        <w:tabs>
          <w:tab w:val="right" w:pos="9350"/>
        </w:tabs>
        <w:spacing w:after="100"/>
        <w:ind w:left="240"/>
        <w:rPr>
          <w:ins w:id="67" w:author="Sue A Darby" w:date="2015-10-08T14:03:00Z"/>
        </w:rPr>
      </w:pPr>
      <w:ins w:id="68" w:author="Sue A Darby" w:date="2015-10-08T14:03:00Z">
        <w:r>
          <w:fldChar w:fldCharType="begin"/>
        </w:r>
        <w:r>
          <w:instrText>HYPERLINK \l "h.147n2zr"</w:instrText>
        </w:r>
        <w:r>
          <w:fldChar w:fldCharType="separate"/>
        </w:r>
        <w:r>
          <w:rPr>
            <w:color w:val="0000FF"/>
            <w:u w:val="single"/>
          </w:rPr>
          <w:t>Provider - BCU Variance - Approved:</w:t>
        </w:r>
        <w:r>
          <w:fldChar w:fldCharType="end"/>
        </w:r>
        <w:r>
          <w:fldChar w:fldCharType="begin"/>
        </w:r>
        <w:r>
          <w:instrText>HYPERLINK \l "h.147n2zr"</w:instrText>
        </w:r>
        <w:r>
          <w:fldChar w:fldCharType="separate"/>
        </w:r>
        <w:r>
          <w:tab/>
        </w:r>
        <w:r>
          <w:fldChar w:fldCharType="end"/>
        </w:r>
        <w:r>
          <w:fldChar w:fldCharType="begin"/>
        </w:r>
        <w:r>
          <w:instrText>HYPERLINK \l "h.147n2zr"</w:instrText>
        </w:r>
        <w:r>
          <w:fldChar w:fldCharType="end"/>
        </w:r>
      </w:ins>
    </w:p>
    <w:p w14:paraId="4CC83339" w14:textId="77777777" w:rsidR="00933ABF" w:rsidRDefault="00617DEC">
      <w:pPr>
        <w:tabs>
          <w:tab w:val="right" w:pos="9350"/>
        </w:tabs>
        <w:spacing w:after="100"/>
        <w:ind w:left="240"/>
        <w:rPr>
          <w:ins w:id="69" w:author="Sue A Darby" w:date="2015-10-08T14:03:00Z"/>
        </w:rPr>
      </w:pPr>
      <w:ins w:id="70" w:author="Sue A Darby" w:date="2015-10-08T14:03:00Z">
        <w:r>
          <w:fldChar w:fldCharType="begin"/>
        </w:r>
        <w:r>
          <w:instrText>HYPERLINK \l "h.3o7alnk"</w:instrText>
        </w:r>
        <w:r>
          <w:fldChar w:fldCharType="separate"/>
        </w:r>
        <w:r>
          <w:rPr>
            <w:color w:val="0000FF"/>
            <w:u w:val="single"/>
          </w:rPr>
          <w:t>Provider - BCU Variance - Continuance:</w:t>
        </w:r>
        <w:r>
          <w:fldChar w:fldCharType="end"/>
        </w:r>
        <w:r>
          <w:fldChar w:fldCharType="begin"/>
        </w:r>
        <w:r>
          <w:instrText>HYPERLINK \l "h.3o7alnk"</w:instrText>
        </w:r>
        <w:r>
          <w:fldChar w:fldCharType="separate"/>
        </w:r>
        <w:r>
          <w:tab/>
        </w:r>
        <w:r>
          <w:fldChar w:fldCharType="end"/>
        </w:r>
        <w:r>
          <w:fldChar w:fldCharType="begin"/>
        </w:r>
        <w:r>
          <w:instrText>HYPERLINK \l "h.3o7alnk"</w:instrText>
        </w:r>
        <w:r>
          <w:fldChar w:fldCharType="end"/>
        </w:r>
      </w:ins>
    </w:p>
    <w:p w14:paraId="3761DE82" w14:textId="77777777" w:rsidR="00933ABF" w:rsidRDefault="00617DEC">
      <w:pPr>
        <w:tabs>
          <w:tab w:val="right" w:pos="9350"/>
        </w:tabs>
        <w:spacing w:after="100"/>
        <w:ind w:left="240"/>
        <w:rPr>
          <w:ins w:id="71" w:author="Sue A Darby" w:date="2015-10-08T14:03:00Z"/>
        </w:rPr>
      </w:pPr>
      <w:ins w:id="72" w:author="Sue A Darby" w:date="2015-10-08T14:03:00Z">
        <w:r>
          <w:fldChar w:fldCharType="begin"/>
        </w:r>
        <w:r>
          <w:instrText>HYPERLINK \l "h.23ckvvd"</w:instrText>
        </w:r>
        <w:r>
          <w:fldChar w:fldCharType="separate"/>
        </w:r>
        <w:r>
          <w:rPr>
            <w:color w:val="0000FF"/>
            <w:u w:val="single"/>
          </w:rPr>
          <w:t>Provider - BCU Variance – Denial/Closure:</w:t>
        </w:r>
        <w:r>
          <w:fldChar w:fldCharType="end"/>
        </w:r>
        <w:r>
          <w:fldChar w:fldCharType="begin"/>
        </w:r>
        <w:r>
          <w:instrText xml:space="preserve">HYPERLINK \l </w:instrText>
        </w:r>
        <w:r>
          <w:instrText>"h.23ckvvd"</w:instrText>
        </w:r>
        <w:r>
          <w:fldChar w:fldCharType="separate"/>
        </w:r>
        <w:r>
          <w:tab/>
        </w:r>
        <w:r>
          <w:fldChar w:fldCharType="end"/>
        </w:r>
        <w:r>
          <w:fldChar w:fldCharType="begin"/>
        </w:r>
        <w:r>
          <w:instrText>HYPERLINK \l "h.23ckvvd"</w:instrText>
        </w:r>
        <w:r>
          <w:fldChar w:fldCharType="end"/>
        </w:r>
      </w:ins>
    </w:p>
    <w:p w14:paraId="40A20209" w14:textId="77777777" w:rsidR="00933ABF" w:rsidRDefault="00617DEC">
      <w:pPr>
        <w:tabs>
          <w:tab w:val="right" w:pos="9350"/>
        </w:tabs>
        <w:spacing w:after="100"/>
        <w:ind w:left="240"/>
        <w:rPr>
          <w:ins w:id="73" w:author="Sue A Darby" w:date="2015-10-08T14:03:00Z"/>
        </w:rPr>
      </w:pPr>
      <w:ins w:id="74" w:author="Sue A Darby" w:date="2015-10-08T14:03:00Z">
        <w:r>
          <w:fldChar w:fldCharType="begin"/>
        </w:r>
        <w:r>
          <w:instrText>HYPERLINK \l "h.ihv636"</w:instrText>
        </w:r>
        <w:r>
          <w:fldChar w:fldCharType="separate"/>
        </w:r>
        <w:r>
          <w:rPr>
            <w:color w:val="0000FF"/>
            <w:u w:val="single"/>
          </w:rPr>
          <w:t>Provider - Certification - Application Complete:</w:t>
        </w:r>
        <w:r>
          <w:fldChar w:fldCharType="end"/>
        </w:r>
        <w:r>
          <w:fldChar w:fldCharType="begin"/>
        </w:r>
        <w:r>
          <w:instrText>HYPERLINK \l "h.ihv636"</w:instrText>
        </w:r>
        <w:r>
          <w:fldChar w:fldCharType="separate"/>
        </w:r>
        <w:r>
          <w:tab/>
        </w:r>
        <w:r>
          <w:fldChar w:fldCharType="end"/>
        </w:r>
        <w:r>
          <w:fldChar w:fldCharType="begin"/>
        </w:r>
        <w:r>
          <w:instrText>HYPERLINK \l "h.ihv636"</w:instrText>
        </w:r>
        <w:r>
          <w:fldChar w:fldCharType="end"/>
        </w:r>
      </w:ins>
    </w:p>
    <w:p w14:paraId="2234E0D3" w14:textId="77777777" w:rsidR="00933ABF" w:rsidRDefault="00617DEC">
      <w:pPr>
        <w:tabs>
          <w:tab w:val="right" w:pos="9350"/>
        </w:tabs>
        <w:spacing w:after="100"/>
        <w:ind w:left="240"/>
        <w:rPr>
          <w:ins w:id="75" w:author="Sue A Darby" w:date="2015-10-08T14:03:00Z"/>
        </w:rPr>
      </w:pPr>
      <w:ins w:id="76" w:author="Sue A Darby" w:date="2015-10-08T14:03:00Z">
        <w:r>
          <w:fldChar w:fldCharType="begin"/>
        </w:r>
        <w:r>
          <w:instrText>HYPERLINK \l "h.32hioqz"</w:instrText>
        </w:r>
        <w:r>
          <w:fldChar w:fldCharType="separate"/>
        </w:r>
        <w:r>
          <w:rPr>
            <w:color w:val="0000FF"/>
            <w:u w:val="single"/>
          </w:rPr>
          <w:t>Provider - Certification - Application Received:</w:t>
        </w:r>
        <w:r>
          <w:fldChar w:fldCharType="end"/>
        </w:r>
        <w:r>
          <w:fldChar w:fldCharType="begin"/>
        </w:r>
        <w:r>
          <w:instrText>HYPERLINK \l</w:instrText>
        </w:r>
        <w:r>
          <w:instrText xml:space="preserve"> "h.32hioqz"</w:instrText>
        </w:r>
        <w:r>
          <w:fldChar w:fldCharType="separate"/>
        </w:r>
        <w:r>
          <w:tab/>
        </w:r>
        <w:r>
          <w:fldChar w:fldCharType="end"/>
        </w:r>
        <w:r>
          <w:fldChar w:fldCharType="begin"/>
        </w:r>
        <w:r>
          <w:instrText>HYPERLINK \l "h.32hioqz"</w:instrText>
        </w:r>
        <w:r>
          <w:fldChar w:fldCharType="end"/>
        </w:r>
      </w:ins>
    </w:p>
    <w:p w14:paraId="61A1B20D" w14:textId="77777777" w:rsidR="00933ABF" w:rsidRDefault="00617DEC">
      <w:pPr>
        <w:tabs>
          <w:tab w:val="right" w:pos="9350"/>
        </w:tabs>
        <w:spacing w:after="100"/>
        <w:ind w:left="240"/>
        <w:rPr>
          <w:ins w:id="77" w:author="Sue A Darby" w:date="2015-10-08T14:03:00Z"/>
        </w:rPr>
      </w:pPr>
      <w:ins w:id="78" w:author="Sue A Darby" w:date="2015-10-08T14:03:00Z">
        <w:r>
          <w:fldChar w:fldCharType="begin"/>
        </w:r>
        <w:r>
          <w:instrText>HYPERLINK \l "h.1hmsyys"</w:instrText>
        </w:r>
        <w:r>
          <w:fldChar w:fldCharType="separate"/>
        </w:r>
        <w:r>
          <w:rPr>
            <w:color w:val="0000FF"/>
            <w:u w:val="single"/>
          </w:rPr>
          <w:t>Provider-Certification-Application Withdrawn:</w:t>
        </w:r>
        <w:r>
          <w:fldChar w:fldCharType="end"/>
        </w:r>
        <w:r>
          <w:fldChar w:fldCharType="begin"/>
        </w:r>
        <w:r>
          <w:instrText>HYPERLINK \l "h.1hmsyys"</w:instrText>
        </w:r>
        <w:r>
          <w:fldChar w:fldCharType="separate"/>
        </w:r>
        <w:r>
          <w:tab/>
        </w:r>
        <w:r>
          <w:fldChar w:fldCharType="end"/>
        </w:r>
        <w:r>
          <w:fldChar w:fldCharType="begin"/>
        </w:r>
        <w:r>
          <w:instrText>HYPERLINK \l "h.1hmsyys"</w:instrText>
        </w:r>
        <w:r>
          <w:fldChar w:fldCharType="end"/>
        </w:r>
      </w:ins>
    </w:p>
    <w:p w14:paraId="13388DCB" w14:textId="77777777" w:rsidR="00933ABF" w:rsidRDefault="00617DEC">
      <w:pPr>
        <w:tabs>
          <w:tab w:val="right" w:pos="9350"/>
        </w:tabs>
        <w:spacing w:after="100"/>
        <w:ind w:left="240"/>
        <w:rPr>
          <w:ins w:id="79" w:author="Sue A Darby" w:date="2015-10-08T14:03:00Z"/>
        </w:rPr>
      </w:pPr>
      <w:ins w:id="80" w:author="Sue A Darby" w:date="2015-10-08T14:03:00Z">
        <w:r>
          <w:fldChar w:fldCharType="begin"/>
        </w:r>
        <w:r>
          <w:instrText>HYPERLINK \l "h.41mghml"</w:instrText>
        </w:r>
        <w:r>
          <w:fldChar w:fldCharType="separate"/>
        </w:r>
        <w:r>
          <w:rPr>
            <w:color w:val="0000FF"/>
            <w:u w:val="single"/>
          </w:rPr>
          <w:t>Provider - Certification – Information Requested for Application Evaluation:</w:t>
        </w:r>
        <w:r>
          <w:fldChar w:fldCharType="end"/>
        </w:r>
        <w:r>
          <w:fldChar w:fldCharType="begin"/>
        </w:r>
        <w:r>
          <w:instrText>HYPERLINK \l "h.41mghml"</w:instrText>
        </w:r>
        <w:r>
          <w:fldChar w:fldCharType="separate"/>
        </w:r>
        <w:r>
          <w:tab/>
        </w:r>
        <w:r>
          <w:fldChar w:fldCharType="end"/>
        </w:r>
        <w:r>
          <w:fldChar w:fldCharType="begin"/>
        </w:r>
        <w:r>
          <w:instrText>HYPERLINK \l "h.41mghml"</w:instrText>
        </w:r>
        <w:r>
          <w:fldChar w:fldCharType="end"/>
        </w:r>
      </w:ins>
    </w:p>
    <w:p w14:paraId="7BA45BE4" w14:textId="77777777" w:rsidR="00933ABF" w:rsidRDefault="00617DEC">
      <w:pPr>
        <w:tabs>
          <w:tab w:val="right" w:pos="9350"/>
        </w:tabs>
        <w:spacing w:after="100"/>
        <w:ind w:left="240"/>
        <w:rPr>
          <w:ins w:id="81" w:author="Sue A Darby" w:date="2015-10-08T14:03:00Z"/>
        </w:rPr>
      </w:pPr>
      <w:ins w:id="82" w:author="Sue A Darby" w:date="2015-10-08T14:03:00Z">
        <w:r>
          <w:fldChar w:fldCharType="begin"/>
        </w:r>
        <w:r>
          <w:instrText>HYPERLINK \l "h.2grqrue"</w:instrText>
        </w:r>
        <w:r>
          <w:fldChar w:fldCharType="separate"/>
        </w:r>
        <w:r>
          <w:rPr>
            <w:color w:val="0000FF"/>
            <w:u w:val="single"/>
          </w:rPr>
          <w:t>Provider - Certification – Issued Notice of Incomplete Application:</w:t>
        </w:r>
        <w:r>
          <w:fldChar w:fldCharType="end"/>
        </w:r>
        <w:r>
          <w:fldChar w:fldCharType="begin"/>
        </w:r>
        <w:r>
          <w:instrText>HYPERLINK \l "h.2grqrue"</w:instrText>
        </w:r>
        <w:r>
          <w:fldChar w:fldCharType="separate"/>
        </w:r>
        <w:r>
          <w:tab/>
        </w:r>
        <w:r>
          <w:fldChar w:fldCharType="end"/>
        </w:r>
        <w:r>
          <w:fldChar w:fldCharType="begin"/>
        </w:r>
        <w:r>
          <w:instrText>HYPERLINK \l "h.2grqrue"</w:instrText>
        </w:r>
        <w:r>
          <w:fldChar w:fldCharType="end"/>
        </w:r>
      </w:ins>
    </w:p>
    <w:p w14:paraId="6B662E0A" w14:textId="77777777" w:rsidR="00933ABF" w:rsidRDefault="00617DEC">
      <w:pPr>
        <w:tabs>
          <w:tab w:val="right" w:pos="9350"/>
        </w:tabs>
        <w:spacing w:after="100"/>
        <w:ind w:left="240"/>
        <w:rPr>
          <w:ins w:id="83" w:author="Sue A Darby" w:date="2015-10-08T14:03:00Z"/>
        </w:rPr>
      </w:pPr>
      <w:ins w:id="84" w:author="Sue A Darby" w:date="2015-10-08T14:03:00Z">
        <w:r>
          <w:fldChar w:fldCharType="begin"/>
        </w:r>
        <w:r>
          <w:instrText>HYPERLINK \l "h.vx1227"</w:instrText>
        </w:r>
        <w:r>
          <w:fldChar w:fldCharType="separate"/>
        </w:r>
        <w:r>
          <w:rPr>
            <w:color w:val="0000FF"/>
            <w:u w:val="single"/>
          </w:rPr>
          <w:t>Provider - Certification – Information Received:</w:t>
        </w:r>
        <w:r>
          <w:fldChar w:fldCharType="end"/>
        </w:r>
        <w:r>
          <w:fldChar w:fldCharType="begin"/>
        </w:r>
        <w:r>
          <w:instrText>HYPERLINK \l "h.vx1227"</w:instrText>
        </w:r>
        <w:r>
          <w:fldChar w:fldCharType="separate"/>
        </w:r>
        <w:r>
          <w:tab/>
        </w:r>
        <w:r>
          <w:fldChar w:fldCharType="end"/>
        </w:r>
        <w:r>
          <w:fldChar w:fldCharType="begin"/>
        </w:r>
        <w:r>
          <w:instrText>HYPERLINK \l "h.vx1227"</w:instrText>
        </w:r>
        <w:r>
          <w:fldChar w:fldCharType="end"/>
        </w:r>
      </w:ins>
    </w:p>
    <w:p w14:paraId="4A012B58" w14:textId="77777777" w:rsidR="00933ABF" w:rsidRDefault="00617DEC">
      <w:pPr>
        <w:tabs>
          <w:tab w:val="right" w:pos="9350"/>
        </w:tabs>
        <w:spacing w:after="100"/>
        <w:ind w:left="240"/>
        <w:rPr>
          <w:ins w:id="85" w:author="Sue A Darby" w:date="2015-10-08T14:03:00Z"/>
        </w:rPr>
      </w:pPr>
      <w:ins w:id="86" w:author="Sue A Darby" w:date="2015-10-08T14:03:00Z">
        <w:r>
          <w:fldChar w:fldCharType="begin"/>
        </w:r>
        <w:r>
          <w:instrText>HYPERLINK \l "h.3fwokq0"</w:instrText>
        </w:r>
        <w:r>
          <w:fldChar w:fldCharType="separate"/>
        </w:r>
        <w:r>
          <w:rPr>
            <w:color w:val="0000FF"/>
            <w:u w:val="single"/>
          </w:rPr>
          <w:t>Provider – Certification - Notice of Denial or Other Sanction*:</w:t>
        </w:r>
        <w:r>
          <w:fldChar w:fldCharType="end"/>
        </w:r>
        <w:r>
          <w:fldChar w:fldCharType="begin"/>
        </w:r>
        <w:r>
          <w:instrText>HYPERLINK \l</w:instrText>
        </w:r>
        <w:r>
          <w:instrText xml:space="preserve"> "h.3fwokq0"</w:instrText>
        </w:r>
        <w:r>
          <w:fldChar w:fldCharType="separate"/>
        </w:r>
        <w:r>
          <w:tab/>
        </w:r>
        <w:r>
          <w:fldChar w:fldCharType="end"/>
        </w:r>
        <w:r>
          <w:fldChar w:fldCharType="begin"/>
        </w:r>
        <w:r>
          <w:instrText>HYPERLINK \l "h.3fwokq0"</w:instrText>
        </w:r>
        <w:r>
          <w:fldChar w:fldCharType="end"/>
        </w:r>
      </w:ins>
    </w:p>
    <w:p w14:paraId="29E8B699" w14:textId="77777777" w:rsidR="00933ABF" w:rsidRDefault="00617DEC">
      <w:pPr>
        <w:tabs>
          <w:tab w:val="right" w:pos="9350"/>
        </w:tabs>
        <w:spacing w:after="100"/>
        <w:ind w:left="240"/>
        <w:rPr>
          <w:ins w:id="87" w:author="Sue A Darby" w:date="2015-10-08T14:03:00Z"/>
        </w:rPr>
      </w:pPr>
      <w:ins w:id="88" w:author="Sue A Darby" w:date="2015-10-08T14:03:00Z">
        <w:r>
          <w:fldChar w:fldCharType="begin"/>
        </w:r>
        <w:r>
          <w:instrText>HYPERLINK \l "h.1v1yuxt"</w:instrText>
        </w:r>
        <w:r>
          <w:fldChar w:fldCharType="separate"/>
        </w:r>
        <w:r>
          <w:rPr>
            <w:color w:val="0000FF"/>
            <w:u w:val="single"/>
          </w:rPr>
          <w:t>Provider-Certification-Returned Incomplete Application:</w:t>
        </w:r>
        <w:r>
          <w:fldChar w:fldCharType="end"/>
        </w:r>
        <w:r>
          <w:fldChar w:fldCharType="begin"/>
        </w:r>
        <w:r>
          <w:instrText>HYPERLINK \l "h.1v1yuxt"</w:instrText>
        </w:r>
        <w:r>
          <w:fldChar w:fldCharType="separate"/>
        </w:r>
        <w:r>
          <w:tab/>
        </w:r>
        <w:r>
          <w:fldChar w:fldCharType="end"/>
        </w:r>
        <w:r>
          <w:fldChar w:fldCharType="begin"/>
        </w:r>
        <w:r>
          <w:instrText>HYPERLINK \l "h.1v1yuxt"</w:instrText>
        </w:r>
        <w:r>
          <w:fldChar w:fldCharType="end"/>
        </w:r>
      </w:ins>
    </w:p>
    <w:p w14:paraId="5FB1C713" w14:textId="77777777" w:rsidR="00933ABF" w:rsidRDefault="00617DEC">
      <w:pPr>
        <w:tabs>
          <w:tab w:val="right" w:pos="9350"/>
        </w:tabs>
        <w:spacing w:after="100"/>
        <w:ind w:left="240"/>
        <w:rPr>
          <w:ins w:id="89" w:author="Sue A Darby" w:date="2015-10-08T14:03:00Z"/>
        </w:rPr>
      </w:pPr>
      <w:ins w:id="90" w:author="Sue A Darby" w:date="2015-10-08T14:03:00Z">
        <w:r>
          <w:fldChar w:fldCharType="begin"/>
        </w:r>
        <w:r>
          <w:instrText>HYPERLINK \l "h.4f1mdlm"</w:instrText>
        </w:r>
        <w:r>
          <w:fldChar w:fldCharType="separate"/>
        </w:r>
        <w:r>
          <w:rPr>
            <w:color w:val="0000FF"/>
            <w:u w:val="single"/>
          </w:rPr>
          <w:t>Provider - Compliance - Certification Not Compliant:</w:t>
        </w:r>
        <w:r>
          <w:fldChar w:fldCharType="end"/>
        </w:r>
        <w:r>
          <w:fldChar w:fldCharType="begin"/>
        </w:r>
        <w:r>
          <w:instrText>HYPERLINK \l "h.4f1mdlm"</w:instrText>
        </w:r>
        <w:r>
          <w:fldChar w:fldCharType="separate"/>
        </w:r>
        <w:r>
          <w:tab/>
        </w:r>
        <w:r>
          <w:fldChar w:fldCharType="end"/>
        </w:r>
        <w:r>
          <w:fldChar w:fldCharType="begin"/>
        </w:r>
        <w:r>
          <w:instrText>HYPERLINK \l "h.4f1mdlm"</w:instrText>
        </w:r>
        <w:r>
          <w:fldChar w:fldCharType="end"/>
        </w:r>
      </w:ins>
    </w:p>
    <w:p w14:paraId="422F0649" w14:textId="77777777" w:rsidR="00933ABF" w:rsidRDefault="00617DEC">
      <w:pPr>
        <w:tabs>
          <w:tab w:val="right" w:pos="9350"/>
        </w:tabs>
        <w:spacing w:after="100"/>
        <w:ind w:left="240"/>
        <w:rPr>
          <w:ins w:id="91" w:author="Sue A Darby" w:date="2015-10-08T14:03:00Z"/>
        </w:rPr>
      </w:pPr>
      <w:ins w:id="92" w:author="Sue A Darby" w:date="2015-10-08T14:03:00Z">
        <w:r>
          <w:fldChar w:fldCharType="begin"/>
        </w:r>
        <w:r>
          <w:instrText>HYPERLINK \l "h.2u6wntf"</w:instrText>
        </w:r>
        <w:r>
          <w:fldChar w:fldCharType="separate"/>
        </w:r>
        <w:r>
          <w:rPr>
            <w:color w:val="0000FF"/>
            <w:u w:val="single"/>
          </w:rPr>
          <w:t>Provider - Compliance - Corrective Action Complete:</w:t>
        </w:r>
        <w:r>
          <w:fldChar w:fldCharType="end"/>
        </w:r>
        <w:r>
          <w:fldChar w:fldCharType="begin"/>
        </w:r>
        <w:r>
          <w:instrText>HYPERLINK \l "h.2u6wntf"</w:instrText>
        </w:r>
        <w:r>
          <w:fldChar w:fldCharType="separate"/>
        </w:r>
        <w:r>
          <w:tab/>
        </w:r>
        <w:r>
          <w:fldChar w:fldCharType="end"/>
        </w:r>
        <w:r>
          <w:fldChar w:fldCharType="begin"/>
        </w:r>
        <w:r>
          <w:instrText>HYPERLINK \l "h.2u6wntf"</w:instrText>
        </w:r>
        <w:r>
          <w:fldChar w:fldCharType="end"/>
        </w:r>
      </w:ins>
    </w:p>
    <w:p w14:paraId="2110E4F4" w14:textId="77777777" w:rsidR="00933ABF" w:rsidRDefault="00617DEC">
      <w:pPr>
        <w:tabs>
          <w:tab w:val="right" w:pos="9350"/>
        </w:tabs>
        <w:spacing w:after="100"/>
        <w:ind w:left="240"/>
        <w:rPr>
          <w:ins w:id="93" w:author="Sue A Darby" w:date="2015-10-08T14:03:00Z"/>
        </w:rPr>
      </w:pPr>
      <w:ins w:id="94" w:author="Sue A Darby" w:date="2015-10-08T14:03:00Z">
        <w:r>
          <w:fldChar w:fldCharType="begin"/>
        </w:r>
        <w:r>
          <w:instrText>HYPERLINK \l "h.19c6y18"</w:instrText>
        </w:r>
        <w:r>
          <w:fldChar w:fldCharType="separate"/>
        </w:r>
        <w:r>
          <w:rPr>
            <w:color w:val="0000FF"/>
            <w:u w:val="single"/>
          </w:rPr>
          <w:t xml:space="preserve">Provider - Compliance - Issued Notice to </w:t>
        </w:r>
        <w:r>
          <w:rPr>
            <w:color w:val="0000FF"/>
            <w:u w:val="single"/>
          </w:rPr>
          <w:t>Correct:</w:t>
        </w:r>
        <w:r>
          <w:fldChar w:fldCharType="end"/>
        </w:r>
        <w:r>
          <w:fldChar w:fldCharType="begin"/>
        </w:r>
        <w:r>
          <w:instrText>HYPERLINK \l "h.19c6y18"</w:instrText>
        </w:r>
        <w:r>
          <w:fldChar w:fldCharType="separate"/>
        </w:r>
        <w:r>
          <w:tab/>
        </w:r>
        <w:r>
          <w:fldChar w:fldCharType="end"/>
        </w:r>
        <w:r>
          <w:fldChar w:fldCharType="begin"/>
        </w:r>
        <w:r>
          <w:instrText>HYPERLINK \l "h.19c6y18"</w:instrText>
        </w:r>
        <w:r>
          <w:fldChar w:fldCharType="end"/>
        </w:r>
      </w:ins>
    </w:p>
    <w:p w14:paraId="202C3497" w14:textId="77777777" w:rsidR="00933ABF" w:rsidRDefault="00617DEC">
      <w:pPr>
        <w:tabs>
          <w:tab w:val="right" w:pos="9350"/>
        </w:tabs>
        <w:spacing w:after="100"/>
        <w:ind w:left="240"/>
        <w:rPr>
          <w:ins w:id="95" w:author="Sue A Darby" w:date="2015-10-08T14:03:00Z"/>
        </w:rPr>
      </w:pPr>
      <w:ins w:id="96" w:author="Sue A Darby" w:date="2015-10-08T14:03:00Z">
        <w:r>
          <w:fldChar w:fldCharType="begin"/>
        </w:r>
        <w:r>
          <w:instrText>HYPERLINK \l "h.3tbugp1"</w:instrText>
        </w:r>
        <w:r>
          <w:fldChar w:fldCharType="separate"/>
        </w:r>
        <w:r>
          <w:rPr>
            <w:color w:val="0000FF"/>
            <w:u w:val="single"/>
          </w:rPr>
          <w:t>Provider - Compliance – Status Update:</w:t>
        </w:r>
        <w:r>
          <w:fldChar w:fldCharType="end"/>
        </w:r>
        <w:r>
          <w:fldChar w:fldCharType="begin"/>
        </w:r>
        <w:r>
          <w:instrText>HYPERLINK \l "h.3tbugp1"</w:instrText>
        </w:r>
        <w:r>
          <w:fldChar w:fldCharType="separate"/>
        </w:r>
        <w:r>
          <w:tab/>
        </w:r>
        <w:r>
          <w:fldChar w:fldCharType="end"/>
        </w:r>
        <w:r>
          <w:fldChar w:fldCharType="begin"/>
        </w:r>
        <w:r>
          <w:instrText>HYPERLINK \l "h.3tbugp1"</w:instrText>
        </w:r>
        <w:r>
          <w:fldChar w:fldCharType="end"/>
        </w:r>
      </w:ins>
    </w:p>
    <w:p w14:paraId="5AEA576D" w14:textId="77777777" w:rsidR="00933ABF" w:rsidRDefault="00617DEC">
      <w:pPr>
        <w:tabs>
          <w:tab w:val="right" w:pos="9350"/>
        </w:tabs>
        <w:spacing w:after="100"/>
        <w:ind w:left="240"/>
        <w:rPr>
          <w:ins w:id="97" w:author="Sue A Darby" w:date="2015-10-08T14:03:00Z"/>
        </w:rPr>
      </w:pPr>
      <w:ins w:id="98" w:author="Sue A Darby" w:date="2015-10-08T14:03:00Z">
        <w:r>
          <w:fldChar w:fldCharType="begin"/>
        </w:r>
        <w:r>
          <w:instrText>HYPERLINK \l "h.28h4qwu"</w:instrText>
        </w:r>
        <w:r>
          <w:fldChar w:fldCharType="separate"/>
        </w:r>
        <w:r>
          <w:rPr>
            <w:color w:val="0000FF"/>
            <w:u w:val="single"/>
          </w:rPr>
          <w:t>Provider – Provider - Audit/Overpayment Finding:</w:t>
        </w:r>
        <w:r>
          <w:fldChar w:fldCharType="end"/>
        </w:r>
        <w:r>
          <w:fldChar w:fldCharType="begin"/>
        </w:r>
        <w:r>
          <w:instrText>HYPERLINK \l "h.28h4qwu"</w:instrText>
        </w:r>
        <w:r>
          <w:fldChar w:fldCharType="separate"/>
        </w:r>
        <w:r>
          <w:tab/>
        </w:r>
        <w:r>
          <w:fldChar w:fldCharType="end"/>
        </w:r>
        <w:r>
          <w:fldChar w:fldCharType="begin"/>
        </w:r>
        <w:r>
          <w:instrText>HYPERLINK \l "h.28h4qwu"</w:instrText>
        </w:r>
        <w:r>
          <w:fldChar w:fldCharType="end"/>
        </w:r>
      </w:ins>
    </w:p>
    <w:p w14:paraId="6B28D0E1" w14:textId="77777777" w:rsidR="00933ABF" w:rsidRDefault="00617DEC">
      <w:pPr>
        <w:tabs>
          <w:tab w:val="right" w:pos="9350"/>
        </w:tabs>
        <w:spacing w:after="100"/>
        <w:ind w:left="240"/>
        <w:rPr>
          <w:ins w:id="99" w:author="Sue A Darby" w:date="2015-10-08T14:03:00Z"/>
        </w:rPr>
      </w:pPr>
      <w:ins w:id="100" w:author="Sue A Darby" w:date="2015-10-08T14:03:00Z">
        <w:r>
          <w:fldChar w:fldCharType="begin"/>
        </w:r>
        <w:r>
          <w:instrText>HYPERLINK \l "h.nmf14n"</w:instrText>
        </w:r>
        <w:r>
          <w:fldChar w:fldCharType="separate"/>
        </w:r>
        <w:r>
          <w:rPr>
            <w:color w:val="0000FF"/>
            <w:u w:val="single"/>
          </w:rPr>
          <w:t>Provider – Provider - Contact:</w:t>
        </w:r>
        <w:r>
          <w:fldChar w:fldCharType="end"/>
        </w:r>
        <w:r>
          <w:fldChar w:fldCharType="begin"/>
        </w:r>
        <w:r>
          <w:instrText>HYPERLINK \l "h.nmf14n"</w:instrText>
        </w:r>
        <w:r>
          <w:fldChar w:fldCharType="separate"/>
        </w:r>
        <w:r>
          <w:tab/>
        </w:r>
        <w:r>
          <w:fldChar w:fldCharType="end"/>
        </w:r>
        <w:r>
          <w:fldChar w:fldCharType="begin"/>
        </w:r>
        <w:r>
          <w:instrText>HYPERLINK \l "h.nmf14n"</w:instrText>
        </w:r>
        <w:r>
          <w:fldChar w:fldCharType="end"/>
        </w:r>
      </w:ins>
    </w:p>
    <w:p w14:paraId="17E2313D" w14:textId="77777777" w:rsidR="00933ABF" w:rsidRDefault="00617DEC">
      <w:pPr>
        <w:tabs>
          <w:tab w:val="right" w:pos="9350"/>
        </w:tabs>
        <w:spacing w:after="100"/>
        <w:ind w:left="240"/>
        <w:rPr>
          <w:ins w:id="101" w:author="Sue A Darby" w:date="2015-10-08T14:03:00Z"/>
        </w:rPr>
      </w:pPr>
      <w:ins w:id="102" w:author="Sue A Darby" w:date="2015-10-08T14:03:00Z">
        <w:r>
          <w:fldChar w:fldCharType="begin"/>
        </w:r>
        <w:r>
          <w:instrText>HYPERLINK \l "h.37m2jsg"</w:instrText>
        </w:r>
        <w:r>
          <w:fldChar w:fldCharType="separate"/>
        </w:r>
        <w:r>
          <w:rPr>
            <w:color w:val="0000FF"/>
            <w:u w:val="single"/>
          </w:rPr>
          <w:t>Provider-Record-C</w:t>
        </w:r>
        <w:r>
          <w:rPr>
            <w:color w:val="0000FF"/>
            <w:u w:val="single"/>
          </w:rPr>
          <w:t>onversion:</w:t>
        </w:r>
        <w:r>
          <w:fldChar w:fldCharType="end"/>
        </w:r>
        <w:r>
          <w:fldChar w:fldCharType="begin"/>
        </w:r>
        <w:r>
          <w:instrText>HYPERLINK \l "h.37m2jsg"</w:instrText>
        </w:r>
        <w:r>
          <w:fldChar w:fldCharType="separate"/>
        </w:r>
        <w:r>
          <w:tab/>
        </w:r>
        <w:r>
          <w:fldChar w:fldCharType="end"/>
        </w:r>
        <w:r>
          <w:fldChar w:fldCharType="begin"/>
        </w:r>
        <w:r>
          <w:instrText>HYPERLINK \l "h.37m2jsg"</w:instrText>
        </w:r>
        <w:r>
          <w:fldChar w:fldCharType="end"/>
        </w:r>
      </w:ins>
    </w:p>
    <w:p w14:paraId="5B87C168" w14:textId="77777777" w:rsidR="00933ABF" w:rsidRDefault="00617DEC">
      <w:pPr>
        <w:tabs>
          <w:tab w:val="right" w:pos="9350"/>
        </w:tabs>
        <w:spacing w:after="100"/>
        <w:ind w:left="240"/>
        <w:rPr>
          <w:ins w:id="103" w:author="Sue A Darby" w:date="2015-10-08T14:03:00Z"/>
        </w:rPr>
      </w:pPr>
      <w:ins w:id="104" w:author="Sue A Darby" w:date="2015-10-08T14:03:00Z">
        <w:r>
          <w:fldChar w:fldCharType="begin"/>
        </w:r>
        <w:r>
          <w:instrText>HYPERLINK \l "h.1mrcu09"</w:instrText>
        </w:r>
        <w:r>
          <w:fldChar w:fldCharType="separate"/>
        </w:r>
        <w:r>
          <w:rPr>
            <w:color w:val="0000FF"/>
            <w:u w:val="single"/>
          </w:rPr>
          <w:t>Provider-Record-Location:</w:t>
        </w:r>
        <w:r>
          <w:fldChar w:fldCharType="end"/>
        </w:r>
        <w:r>
          <w:fldChar w:fldCharType="begin"/>
        </w:r>
        <w:r>
          <w:instrText>HYPERLINK \l "h.1mrcu09"</w:instrText>
        </w:r>
        <w:r>
          <w:fldChar w:fldCharType="separate"/>
        </w:r>
        <w:r>
          <w:tab/>
        </w:r>
        <w:r>
          <w:fldChar w:fldCharType="end"/>
        </w:r>
        <w:r>
          <w:fldChar w:fldCharType="begin"/>
        </w:r>
        <w:r>
          <w:instrText>HYPERLINK \l "h.1mrcu09"</w:instrText>
        </w:r>
        <w:r>
          <w:fldChar w:fldCharType="end"/>
        </w:r>
      </w:ins>
    </w:p>
    <w:p w14:paraId="0213A13B" w14:textId="77777777" w:rsidR="00933ABF" w:rsidRDefault="00617DEC">
      <w:pPr>
        <w:tabs>
          <w:tab w:val="right" w:pos="9350"/>
        </w:tabs>
        <w:spacing w:after="100"/>
        <w:ind w:left="240"/>
        <w:rPr>
          <w:ins w:id="105" w:author="Sue A Darby" w:date="2015-10-08T14:03:00Z"/>
        </w:rPr>
      </w:pPr>
      <w:ins w:id="106" w:author="Sue A Darby" w:date="2015-10-08T14:03:00Z">
        <w:r>
          <w:fldChar w:fldCharType="begin"/>
        </w:r>
        <w:r>
          <w:instrText>HYPERLINK \l "h.46r0co2"</w:instrText>
        </w:r>
        <w:r>
          <w:fldChar w:fldCharType="separate"/>
        </w:r>
        <w:r>
          <w:rPr>
            <w:color w:val="0000FF"/>
            <w:u w:val="single"/>
          </w:rPr>
          <w:t>Provider - Sanction – Appeal:</w:t>
        </w:r>
        <w:r>
          <w:fldChar w:fldCharType="end"/>
        </w:r>
        <w:r>
          <w:fldChar w:fldCharType="begin"/>
        </w:r>
        <w:r>
          <w:instrText>HYPERLINK \l "h.46r0co2"</w:instrText>
        </w:r>
        <w:r>
          <w:fldChar w:fldCharType="separate"/>
        </w:r>
        <w:r>
          <w:tab/>
        </w:r>
        <w:r>
          <w:fldChar w:fldCharType="end"/>
        </w:r>
        <w:r>
          <w:fldChar w:fldCharType="begin"/>
        </w:r>
        <w:r>
          <w:instrText>HYPERLINK \l "h.46r0co2"</w:instrText>
        </w:r>
        <w:r>
          <w:fldChar w:fldCharType="end"/>
        </w:r>
      </w:ins>
    </w:p>
    <w:p w14:paraId="461CFDDE" w14:textId="77777777" w:rsidR="00933ABF" w:rsidRDefault="00617DEC">
      <w:pPr>
        <w:tabs>
          <w:tab w:val="right" w:pos="9350"/>
        </w:tabs>
        <w:spacing w:after="100"/>
        <w:ind w:left="240"/>
        <w:rPr>
          <w:ins w:id="107" w:author="Sue A Darby" w:date="2015-10-08T14:03:00Z"/>
        </w:rPr>
      </w:pPr>
      <w:ins w:id="108" w:author="Sue A Darby" w:date="2015-10-08T14:03:00Z">
        <w:r>
          <w:fldChar w:fldCharType="begin"/>
        </w:r>
        <w:r>
          <w:instrText>HYPERLINK \l "h.2lwamvv"</w:instrText>
        </w:r>
        <w:r>
          <w:fldChar w:fldCharType="separate"/>
        </w:r>
        <w:r>
          <w:rPr>
            <w:color w:val="0000FF"/>
            <w:u w:val="single"/>
          </w:rPr>
          <w:t>Provider - Sanction - Appeal – Resolution:</w:t>
        </w:r>
        <w:r>
          <w:fldChar w:fldCharType="end"/>
        </w:r>
        <w:r>
          <w:fldChar w:fldCharType="begin"/>
        </w:r>
        <w:r>
          <w:instrText>HYPERLINK \l "h.2lwamvv"</w:instrText>
        </w:r>
        <w:r>
          <w:fldChar w:fldCharType="separate"/>
        </w:r>
        <w:r>
          <w:tab/>
        </w:r>
        <w:r>
          <w:fldChar w:fldCharType="end"/>
        </w:r>
        <w:r>
          <w:fldChar w:fldCharType="begin"/>
        </w:r>
        <w:r>
          <w:instrText>HYPERLINK \l "h.2lwamvv"</w:instrText>
        </w:r>
        <w:r>
          <w:fldChar w:fldCharType="end"/>
        </w:r>
      </w:ins>
    </w:p>
    <w:p w14:paraId="614418A6" w14:textId="77777777" w:rsidR="00933ABF" w:rsidRDefault="00617DEC">
      <w:pPr>
        <w:tabs>
          <w:tab w:val="right" w:pos="9350"/>
        </w:tabs>
        <w:spacing w:after="100"/>
        <w:ind w:left="240"/>
        <w:rPr>
          <w:ins w:id="109" w:author="Sue A Darby" w:date="2015-10-08T14:03:00Z"/>
        </w:rPr>
      </w:pPr>
      <w:ins w:id="110" w:author="Sue A Darby" w:date="2015-10-08T14:03:00Z">
        <w:r>
          <w:fldChar w:fldCharType="begin"/>
        </w:r>
        <w:r>
          <w:instrText>HYPERLINK \l "h.111kx3o"</w:instrText>
        </w:r>
        <w:r>
          <w:fldChar w:fldCharType="separate"/>
        </w:r>
        <w:r>
          <w:rPr>
            <w:color w:val="0000FF"/>
            <w:u w:val="single"/>
          </w:rPr>
          <w:t>Provider - Sanction – Education:</w:t>
        </w:r>
        <w:r>
          <w:fldChar w:fldCharType="end"/>
        </w:r>
        <w:r>
          <w:fldChar w:fldCharType="begin"/>
        </w:r>
        <w:r>
          <w:instrText>HYPERLINK \l "h.111kx3o"</w:instrText>
        </w:r>
        <w:r>
          <w:fldChar w:fldCharType="separate"/>
        </w:r>
        <w:r>
          <w:tab/>
        </w:r>
        <w:r>
          <w:fldChar w:fldCharType="end"/>
        </w:r>
        <w:r>
          <w:fldChar w:fldCharType="begin"/>
        </w:r>
        <w:r>
          <w:instrText>HYPERLINK \l "h.111kx3o"</w:instrText>
        </w:r>
        <w:r>
          <w:fldChar w:fldCharType="end"/>
        </w:r>
      </w:ins>
    </w:p>
    <w:p w14:paraId="0C727179" w14:textId="77777777" w:rsidR="00933ABF" w:rsidRDefault="00617DEC">
      <w:pPr>
        <w:tabs>
          <w:tab w:val="right" w:pos="9350"/>
        </w:tabs>
        <w:spacing w:after="100"/>
        <w:ind w:left="240"/>
        <w:rPr>
          <w:ins w:id="111" w:author="Sue A Darby" w:date="2015-10-08T14:03:00Z"/>
        </w:rPr>
      </w:pPr>
      <w:ins w:id="112" w:author="Sue A Darby" w:date="2015-10-08T14:03:00Z">
        <w:r>
          <w:fldChar w:fldCharType="begin"/>
        </w:r>
        <w:r>
          <w:instrText>HYPERLINK \l "h.3l18frh"</w:instrText>
        </w:r>
        <w:r>
          <w:fldChar w:fldCharType="separate"/>
        </w:r>
        <w:r>
          <w:rPr>
            <w:color w:val="0000FF"/>
            <w:u w:val="single"/>
          </w:rPr>
          <w:t>Provider - Sanction - OIG Exclusion:</w:t>
        </w:r>
        <w:r>
          <w:fldChar w:fldCharType="end"/>
        </w:r>
        <w:r>
          <w:fldChar w:fldCharType="begin"/>
        </w:r>
        <w:r>
          <w:instrText>HYPERLINK \l "h.3l18frh"</w:instrText>
        </w:r>
        <w:r>
          <w:fldChar w:fldCharType="separate"/>
        </w:r>
        <w:r>
          <w:tab/>
        </w:r>
        <w:r>
          <w:fldChar w:fldCharType="end"/>
        </w:r>
        <w:r>
          <w:fldChar w:fldCharType="begin"/>
        </w:r>
        <w:r>
          <w:instrText>HYPERLINK \l "h.3l18frh"</w:instrText>
        </w:r>
        <w:r>
          <w:fldChar w:fldCharType="end"/>
        </w:r>
      </w:ins>
    </w:p>
    <w:p w14:paraId="1D77E848" w14:textId="77777777" w:rsidR="00933ABF" w:rsidRDefault="00617DEC">
      <w:pPr>
        <w:tabs>
          <w:tab w:val="right" w:pos="9350"/>
        </w:tabs>
        <w:spacing w:after="100"/>
        <w:ind w:left="240"/>
        <w:rPr>
          <w:ins w:id="113" w:author="Sue A Darby" w:date="2015-10-08T14:03:00Z"/>
        </w:rPr>
      </w:pPr>
      <w:ins w:id="114" w:author="Sue A Darby" w:date="2015-10-08T14:03:00Z">
        <w:r>
          <w:fldChar w:fldCharType="begin"/>
        </w:r>
        <w:r>
          <w:instrText>HYPERLINK \l "h.206ipza"</w:instrText>
        </w:r>
        <w:r>
          <w:fldChar w:fldCharType="separate"/>
        </w:r>
        <w:r>
          <w:rPr>
            <w:color w:val="0000FF"/>
            <w:u w:val="single"/>
          </w:rPr>
          <w:t>Provider - Sanction – Other:</w:t>
        </w:r>
        <w:r>
          <w:fldChar w:fldCharType="end"/>
        </w:r>
        <w:r>
          <w:fldChar w:fldCharType="begin"/>
        </w:r>
        <w:r>
          <w:instrText>HYPERLINK \l "h.206ipza"</w:instrText>
        </w:r>
        <w:r>
          <w:fldChar w:fldCharType="separate"/>
        </w:r>
        <w:r>
          <w:tab/>
        </w:r>
        <w:r>
          <w:fldChar w:fldCharType="end"/>
        </w:r>
        <w:r>
          <w:fldChar w:fldCharType="begin"/>
        </w:r>
        <w:r>
          <w:instrText>HYPERLINK \l "h.206ipza"</w:instrText>
        </w:r>
        <w:r>
          <w:fldChar w:fldCharType="end"/>
        </w:r>
      </w:ins>
    </w:p>
    <w:p w14:paraId="1C16C3E9" w14:textId="77777777" w:rsidR="00933ABF" w:rsidRDefault="00617DEC">
      <w:pPr>
        <w:tabs>
          <w:tab w:val="right" w:pos="9350"/>
        </w:tabs>
        <w:spacing w:after="100"/>
        <w:ind w:left="240"/>
        <w:rPr>
          <w:ins w:id="115" w:author="Sue A Darby" w:date="2015-10-08T14:03:00Z"/>
        </w:rPr>
      </w:pPr>
      <w:ins w:id="116" w:author="Sue A Darby" w:date="2015-10-08T14:03:00Z">
        <w:r>
          <w:fldChar w:fldCharType="begin"/>
        </w:r>
        <w:r>
          <w:instrText>HYPERLINK \l "h.4k668n3"</w:instrText>
        </w:r>
        <w:r>
          <w:fldChar w:fldCharType="separate"/>
        </w:r>
        <w:r>
          <w:rPr>
            <w:color w:val="0000FF"/>
            <w:u w:val="single"/>
          </w:rPr>
          <w:t>Provider - Sanction - Prepayment Review:</w:t>
        </w:r>
        <w:r>
          <w:fldChar w:fldCharType="end"/>
        </w:r>
        <w:r>
          <w:fldChar w:fldCharType="begin"/>
        </w:r>
        <w:r>
          <w:instrText>HYPERLINK \l "h.4k668n3"</w:instrText>
        </w:r>
        <w:r>
          <w:fldChar w:fldCharType="separate"/>
        </w:r>
        <w:r>
          <w:tab/>
        </w:r>
        <w:r>
          <w:fldChar w:fldCharType="end"/>
        </w:r>
        <w:r>
          <w:fldChar w:fldCharType="begin"/>
        </w:r>
        <w:r>
          <w:instrText>HYPERLINK \l "h.4k668n3"</w:instrText>
        </w:r>
        <w:r>
          <w:fldChar w:fldCharType="end"/>
        </w:r>
      </w:ins>
    </w:p>
    <w:p w14:paraId="30668C80" w14:textId="77777777" w:rsidR="00933ABF" w:rsidRDefault="00617DEC">
      <w:pPr>
        <w:tabs>
          <w:tab w:val="right" w:pos="9350"/>
        </w:tabs>
        <w:spacing w:after="100"/>
        <w:ind w:left="240"/>
        <w:rPr>
          <w:ins w:id="117" w:author="Sue A Darby" w:date="2015-10-08T14:03:00Z"/>
        </w:rPr>
      </w:pPr>
      <w:ins w:id="118" w:author="Sue A Darby" w:date="2015-10-08T14:03:00Z">
        <w:r>
          <w:fldChar w:fldCharType="begin"/>
        </w:r>
        <w:r>
          <w:instrText>HYPERLINK \l "h.2zbgiuw"</w:instrText>
        </w:r>
        <w:r>
          <w:fldChar w:fldCharType="separate"/>
        </w:r>
        <w:r>
          <w:rPr>
            <w:color w:val="0000FF"/>
            <w:u w:val="single"/>
          </w:rPr>
          <w:t>Provider - Sanction - Restriction/Withholding of payments:</w:t>
        </w:r>
        <w:r>
          <w:fldChar w:fldCharType="end"/>
        </w:r>
        <w:r>
          <w:fldChar w:fldCharType="begin"/>
        </w:r>
        <w:r>
          <w:instrText>HYPERLINK \l "h.2zbgiuw"</w:instrText>
        </w:r>
        <w:r>
          <w:fldChar w:fldCharType="separate"/>
        </w:r>
        <w:r>
          <w:tab/>
        </w:r>
        <w:r>
          <w:fldChar w:fldCharType="end"/>
        </w:r>
        <w:r>
          <w:fldChar w:fldCharType="begin"/>
        </w:r>
        <w:r>
          <w:instrText>HYPERLINK \l "h.2zbgi</w:instrText>
        </w:r>
        <w:r>
          <w:instrText>uw"</w:instrText>
        </w:r>
        <w:r>
          <w:fldChar w:fldCharType="end"/>
        </w:r>
      </w:ins>
    </w:p>
    <w:p w14:paraId="6928CF95" w14:textId="77777777" w:rsidR="00933ABF" w:rsidRDefault="00617DEC">
      <w:pPr>
        <w:tabs>
          <w:tab w:val="right" w:pos="9350"/>
        </w:tabs>
        <w:spacing w:after="100"/>
        <w:ind w:left="240"/>
        <w:rPr>
          <w:ins w:id="119" w:author="Sue A Darby" w:date="2015-10-08T14:03:00Z"/>
        </w:rPr>
      </w:pPr>
      <w:ins w:id="120" w:author="Sue A Darby" w:date="2015-10-08T14:03:00Z">
        <w:r>
          <w:fldChar w:fldCharType="begin"/>
        </w:r>
        <w:r>
          <w:instrText>HYPERLINK \l "h.1egqt2p"</w:instrText>
        </w:r>
        <w:r>
          <w:fldChar w:fldCharType="separate"/>
        </w:r>
        <w:r>
          <w:rPr>
            <w:color w:val="0000FF"/>
            <w:u w:val="single"/>
          </w:rPr>
          <w:t>Provider – Sanction - Suspension from Medicaid:</w:t>
        </w:r>
        <w:r>
          <w:fldChar w:fldCharType="end"/>
        </w:r>
        <w:r>
          <w:fldChar w:fldCharType="begin"/>
        </w:r>
        <w:r>
          <w:instrText>HYPERLINK \l "h.1egqt2p"</w:instrText>
        </w:r>
        <w:r>
          <w:fldChar w:fldCharType="separate"/>
        </w:r>
        <w:r>
          <w:tab/>
        </w:r>
        <w:r>
          <w:fldChar w:fldCharType="end"/>
        </w:r>
        <w:r>
          <w:fldChar w:fldCharType="begin"/>
        </w:r>
        <w:r>
          <w:instrText>HYPERLINK \l "h.1egqt2p"</w:instrText>
        </w:r>
        <w:r>
          <w:fldChar w:fldCharType="end"/>
        </w:r>
      </w:ins>
    </w:p>
    <w:p w14:paraId="5DB07319" w14:textId="77777777" w:rsidR="00933ABF" w:rsidRDefault="00617DEC">
      <w:pPr>
        <w:tabs>
          <w:tab w:val="right" w:pos="9350"/>
        </w:tabs>
        <w:spacing w:after="100"/>
        <w:ind w:left="240"/>
        <w:rPr>
          <w:ins w:id="121" w:author="Sue A Darby" w:date="2015-10-08T14:03:00Z"/>
        </w:rPr>
      </w:pPr>
      <w:ins w:id="122" w:author="Sue A Darby" w:date="2015-10-08T14:03:00Z">
        <w:r>
          <w:fldChar w:fldCharType="begin"/>
        </w:r>
        <w:r>
          <w:instrText>HYPERLINK \l "h.3ygebqi"</w:instrText>
        </w:r>
        <w:r>
          <w:fldChar w:fldCharType="separate"/>
        </w:r>
        <w:r>
          <w:rPr>
            <w:color w:val="0000FF"/>
            <w:u w:val="single"/>
          </w:rPr>
          <w:t>Provider – Sanction - Termination from Medicaid:</w:t>
        </w:r>
        <w:r>
          <w:fldChar w:fldCharType="end"/>
        </w:r>
        <w:r>
          <w:fldChar w:fldCharType="begin"/>
        </w:r>
        <w:r>
          <w:instrText>HYPERLINK \l "h.3ygebqi"</w:instrText>
        </w:r>
        <w:r>
          <w:fldChar w:fldCharType="separate"/>
        </w:r>
        <w:r>
          <w:tab/>
        </w:r>
        <w:r>
          <w:fldChar w:fldCharType="end"/>
        </w:r>
        <w:r>
          <w:fldChar w:fldCharType="begin"/>
        </w:r>
        <w:r>
          <w:instrText>HYPERLINK \l "h.3y</w:instrText>
        </w:r>
        <w:r>
          <w:instrText>gebqi"</w:instrText>
        </w:r>
        <w:r>
          <w:fldChar w:fldCharType="end"/>
        </w:r>
      </w:ins>
    </w:p>
    <w:p w14:paraId="553C7C78" w14:textId="77777777" w:rsidR="00933ABF" w:rsidRDefault="00617DEC">
      <w:pPr>
        <w:tabs>
          <w:tab w:val="right" w:pos="9350"/>
        </w:tabs>
        <w:spacing w:after="100"/>
        <w:ind w:left="240"/>
        <w:rPr>
          <w:ins w:id="123" w:author="Sue A Darby" w:date="2015-10-08T14:03:00Z"/>
        </w:rPr>
      </w:pPr>
      <w:ins w:id="124" w:author="Sue A Darby" w:date="2015-10-08T14:03:00Z">
        <w:r>
          <w:fldChar w:fldCharType="begin"/>
        </w:r>
        <w:r>
          <w:instrText>HYPERLINK \l "h.2dlolyb"</w:instrText>
        </w:r>
        <w:r>
          <w:fldChar w:fldCharType="separate"/>
        </w:r>
        <w:r>
          <w:rPr>
            <w:color w:val="0000FF"/>
            <w:u w:val="single"/>
          </w:rPr>
          <w:t>Provider - Training – Care Coordination:</w:t>
        </w:r>
        <w:r>
          <w:fldChar w:fldCharType="end"/>
        </w:r>
        <w:r>
          <w:fldChar w:fldCharType="begin"/>
        </w:r>
        <w:r>
          <w:instrText>HYPERLINK \l "h.2dlolyb"</w:instrText>
        </w:r>
        <w:r>
          <w:fldChar w:fldCharType="separate"/>
        </w:r>
        <w:r>
          <w:tab/>
        </w:r>
        <w:r>
          <w:fldChar w:fldCharType="end"/>
        </w:r>
        <w:r>
          <w:fldChar w:fldCharType="begin"/>
        </w:r>
        <w:r>
          <w:instrText>HYPERLINK \l "h.2dlolyb"</w:instrText>
        </w:r>
        <w:r>
          <w:fldChar w:fldCharType="end"/>
        </w:r>
      </w:ins>
    </w:p>
    <w:p w14:paraId="0C7FE123" w14:textId="77777777" w:rsidR="00933ABF" w:rsidRDefault="00617DEC">
      <w:pPr>
        <w:tabs>
          <w:tab w:val="right" w:pos="9350"/>
        </w:tabs>
        <w:spacing w:after="100"/>
        <w:ind w:left="240"/>
        <w:rPr>
          <w:ins w:id="125" w:author="Sue A Darby" w:date="2015-10-08T14:03:00Z"/>
        </w:rPr>
      </w:pPr>
      <w:ins w:id="126" w:author="Sue A Darby" w:date="2015-10-08T14:03:00Z">
        <w:r>
          <w:fldChar w:fldCharType="begin"/>
        </w:r>
        <w:r>
          <w:instrText>HYPERLINK \l "h.sqyw64"</w:instrText>
        </w:r>
        <w:r>
          <w:fldChar w:fldCharType="separate"/>
        </w:r>
        <w:r>
          <w:rPr>
            <w:color w:val="0000FF"/>
            <w:u w:val="single"/>
          </w:rPr>
          <w:t>Provider - Training – Critical Incident Reporting:</w:t>
        </w:r>
        <w:r>
          <w:fldChar w:fldCharType="end"/>
        </w:r>
        <w:r>
          <w:fldChar w:fldCharType="begin"/>
        </w:r>
        <w:r>
          <w:instrText>HYPERLINK \l "h.sqyw64"</w:instrText>
        </w:r>
        <w:r>
          <w:fldChar w:fldCharType="separate"/>
        </w:r>
        <w:r>
          <w:tab/>
        </w:r>
        <w:r>
          <w:fldChar w:fldCharType="end"/>
        </w:r>
        <w:r>
          <w:fldChar w:fldCharType="begin"/>
        </w:r>
        <w:r>
          <w:instrText>HYPERLINK \l "h.sqyw64"</w:instrText>
        </w:r>
        <w:r>
          <w:fldChar w:fldCharType="end"/>
        </w:r>
      </w:ins>
    </w:p>
    <w:p w14:paraId="20ECB184" w14:textId="77777777" w:rsidR="00933ABF" w:rsidRDefault="00617DEC">
      <w:pPr>
        <w:tabs>
          <w:tab w:val="right" w:pos="9350"/>
        </w:tabs>
        <w:spacing w:after="100"/>
        <w:ind w:left="240"/>
        <w:rPr>
          <w:ins w:id="127" w:author="Sue A Darby" w:date="2015-10-08T14:03:00Z"/>
        </w:rPr>
      </w:pPr>
      <w:ins w:id="128" w:author="Sue A Darby" w:date="2015-10-08T14:03:00Z">
        <w:r>
          <w:fldChar w:fldCharType="begin"/>
        </w:r>
        <w:r>
          <w:instrText>HYPERLINK \l "h.3cqmetx"</w:instrText>
        </w:r>
        <w:r>
          <w:fldChar w:fldCharType="separate"/>
        </w:r>
        <w:r>
          <w:rPr>
            <w:color w:val="0000FF"/>
            <w:u w:val="single"/>
          </w:rPr>
          <w:t>Provider - Training – Personal Care Assistance:</w:t>
        </w:r>
        <w:r>
          <w:fldChar w:fldCharType="end"/>
        </w:r>
        <w:r>
          <w:fldChar w:fldCharType="begin"/>
        </w:r>
        <w:r>
          <w:instrText>HYPERLINK \l "h.3cqmetx"</w:instrText>
        </w:r>
        <w:r>
          <w:fldChar w:fldCharType="separate"/>
        </w:r>
        <w:r>
          <w:tab/>
        </w:r>
        <w:r>
          <w:fldChar w:fldCharType="end"/>
        </w:r>
        <w:r>
          <w:fldChar w:fldCharType="begin"/>
        </w:r>
        <w:r>
          <w:instrText>HYPERLINK \l "h.3cqmetx"</w:instrText>
        </w:r>
        <w:r>
          <w:fldChar w:fldCharType="end"/>
        </w:r>
      </w:ins>
    </w:p>
    <w:p w14:paraId="3362D877" w14:textId="77777777" w:rsidR="00933ABF" w:rsidRDefault="00617DEC">
      <w:pPr>
        <w:tabs>
          <w:tab w:val="right" w:pos="9350"/>
        </w:tabs>
        <w:spacing w:after="100"/>
        <w:ind w:left="240"/>
        <w:rPr>
          <w:ins w:id="129" w:author="Sue A Darby" w:date="2015-10-08T14:03:00Z"/>
        </w:rPr>
      </w:pPr>
      <w:ins w:id="130" w:author="Sue A Darby" w:date="2015-10-08T14:03:00Z">
        <w:r>
          <w:fldChar w:fldCharType="begin"/>
        </w:r>
        <w:r>
          <w:instrText>HYPERLINK \l "h.1rvwp1q"</w:instrText>
        </w:r>
        <w:r>
          <w:fldChar w:fldCharType="separate"/>
        </w:r>
        <w:r>
          <w:rPr>
            <w:color w:val="0000FF"/>
            <w:u w:val="single"/>
          </w:rPr>
          <w:t>Provider - Training – Residential Supported Living:</w:t>
        </w:r>
        <w:r>
          <w:fldChar w:fldCharType="end"/>
        </w:r>
        <w:r>
          <w:fldChar w:fldCharType="begin"/>
        </w:r>
        <w:r>
          <w:instrText>HYPERLINK \l "h.1rvwp1q</w:instrText>
        </w:r>
        <w:r>
          <w:instrText>"</w:instrText>
        </w:r>
        <w:r>
          <w:fldChar w:fldCharType="separate"/>
        </w:r>
        <w:r>
          <w:tab/>
        </w:r>
        <w:r>
          <w:fldChar w:fldCharType="end"/>
        </w:r>
        <w:r>
          <w:fldChar w:fldCharType="begin"/>
        </w:r>
        <w:r>
          <w:instrText>HYPERLINK \l "h.1rvwp1q"</w:instrText>
        </w:r>
        <w:r>
          <w:fldChar w:fldCharType="end"/>
        </w:r>
      </w:ins>
    </w:p>
    <w:p w14:paraId="721719F4" w14:textId="77777777" w:rsidR="00933ABF" w:rsidRDefault="00617DEC">
      <w:pPr>
        <w:tabs>
          <w:tab w:val="right" w:pos="9350"/>
        </w:tabs>
        <w:spacing w:after="100"/>
        <w:ind w:left="240"/>
        <w:rPr>
          <w:ins w:id="131" w:author="Sue A Darby" w:date="2015-10-08T14:03:00Z"/>
        </w:rPr>
      </w:pPr>
      <w:ins w:id="132" w:author="Sue A Darby" w:date="2015-10-08T14:03:00Z">
        <w:r>
          <w:fldChar w:fldCharType="begin"/>
        </w:r>
        <w:r>
          <w:instrText>HYPERLINK \l "h.4bvk7pj"</w:instrText>
        </w:r>
        <w:r>
          <w:fldChar w:fldCharType="separate"/>
        </w:r>
        <w:r>
          <w:rPr>
            <w:color w:val="0000FF"/>
            <w:u w:val="single"/>
          </w:rPr>
          <w:t>Provider – Waiver – CPR/FA:</w:t>
        </w:r>
        <w:r>
          <w:fldChar w:fldCharType="end"/>
        </w:r>
        <w:r>
          <w:fldChar w:fldCharType="begin"/>
        </w:r>
        <w:r>
          <w:instrText>HYPERLINK \l "h.4bvk7pj"</w:instrText>
        </w:r>
        <w:r>
          <w:fldChar w:fldCharType="separate"/>
        </w:r>
        <w:r>
          <w:tab/>
        </w:r>
        <w:r>
          <w:fldChar w:fldCharType="end"/>
        </w:r>
        <w:r>
          <w:fldChar w:fldCharType="begin"/>
        </w:r>
        <w:r>
          <w:instrText>HYPERLINK \l "h.4bvk7pj"</w:instrText>
        </w:r>
        <w:r>
          <w:fldChar w:fldCharType="end"/>
        </w:r>
      </w:ins>
    </w:p>
    <w:p w14:paraId="7B4BA5D7" w14:textId="77777777" w:rsidR="00933ABF" w:rsidRDefault="00617DEC">
      <w:pPr>
        <w:tabs>
          <w:tab w:val="right" w:pos="9350"/>
        </w:tabs>
        <w:spacing w:after="100"/>
        <w:rPr>
          <w:ins w:id="133" w:author="Sue A Darby" w:date="2015-10-08T14:03:00Z"/>
        </w:rPr>
      </w:pPr>
      <w:ins w:id="134" w:author="Sue A Darby" w:date="2015-10-08T14:03:00Z">
        <w:r>
          <w:fldChar w:fldCharType="begin"/>
        </w:r>
        <w:r>
          <w:instrText>HYPERLINK \l "h.2r0uhxc"</w:instrText>
        </w:r>
        <w:r>
          <w:fldChar w:fldCharType="separate"/>
        </w:r>
        <w:r>
          <w:rPr>
            <w:color w:val="0000FF"/>
            <w:u w:val="single"/>
          </w:rPr>
          <w:t>Application Received</w:t>
        </w:r>
        <w:r>
          <w:fldChar w:fldCharType="end"/>
        </w:r>
        <w:r>
          <w:fldChar w:fldCharType="begin"/>
        </w:r>
        <w:r>
          <w:instrText>HYPERLINK \l "h.2r0uhxc"</w:instrText>
        </w:r>
        <w:r>
          <w:fldChar w:fldCharType="separate"/>
        </w:r>
        <w:r>
          <w:tab/>
        </w:r>
        <w:r>
          <w:fldChar w:fldCharType="end"/>
        </w:r>
        <w:r>
          <w:fldChar w:fldCharType="begin"/>
        </w:r>
        <w:r>
          <w:instrText>HYPERLINK \l "h.2r0uhxc"</w:instrText>
        </w:r>
        <w:r>
          <w:fldChar w:fldCharType="end"/>
        </w:r>
      </w:ins>
    </w:p>
    <w:p w14:paraId="20262138" w14:textId="77777777" w:rsidR="00933ABF" w:rsidRDefault="00617DEC">
      <w:pPr>
        <w:tabs>
          <w:tab w:val="right" w:pos="9350"/>
        </w:tabs>
        <w:spacing w:after="100"/>
        <w:ind w:left="240"/>
        <w:rPr>
          <w:ins w:id="135" w:author="Sue A Darby" w:date="2015-10-08T14:03:00Z"/>
        </w:rPr>
      </w:pPr>
      <w:ins w:id="136" w:author="Sue A Darby" w:date="2015-10-08T14:03:00Z">
        <w:r>
          <w:fldChar w:fldCharType="begin"/>
        </w:r>
        <w:r>
          <w:instrText xml:space="preserve">HYPERLINK \l </w:instrText>
        </w:r>
        <w:r>
          <w:instrText>"h.1664s55"</w:instrText>
        </w:r>
        <w:r>
          <w:fldChar w:fldCharType="separate"/>
        </w:r>
        <w:r>
          <w:rPr>
            <w:color w:val="0000FF"/>
            <w:u w:val="single"/>
          </w:rPr>
          <w:t>Hard Copy (Front Desk or Fax)</w:t>
        </w:r>
        <w:r>
          <w:fldChar w:fldCharType="end"/>
        </w:r>
        <w:r>
          <w:fldChar w:fldCharType="begin"/>
        </w:r>
        <w:r>
          <w:instrText>HYPERLINK \l "h.1664s55"</w:instrText>
        </w:r>
        <w:r>
          <w:fldChar w:fldCharType="separate"/>
        </w:r>
        <w:r>
          <w:tab/>
        </w:r>
        <w:r>
          <w:fldChar w:fldCharType="end"/>
        </w:r>
        <w:r>
          <w:fldChar w:fldCharType="begin"/>
        </w:r>
        <w:r>
          <w:instrText>HYPERLINK \l "h.1664s55"</w:instrText>
        </w:r>
        <w:r>
          <w:fldChar w:fldCharType="end"/>
        </w:r>
      </w:ins>
    </w:p>
    <w:p w14:paraId="71D51B69" w14:textId="77777777" w:rsidR="00933ABF" w:rsidRDefault="00617DEC">
      <w:pPr>
        <w:tabs>
          <w:tab w:val="right" w:pos="9350"/>
        </w:tabs>
        <w:spacing w:after="100"/>
        <w:ind w:left="480"/>
        <w:rPr>
          <w:ins w:id="137" w:author="Sue A Darby" w:date="2015-10-08T14:03:00Z"/>
        </w:rPr>
      </w:pPr>
      <w:ins w:id="138" w:author="Sue A Darby" w:date="2015-10-08T14:03:00Z">
        <w:r>
          <w:fldChar w:fldCharType="begin"/>
        </w:r>
        <w:r>
          <w:instrText>HYPERLINK \l "h.3q5sasy"</w:instrText>
        </w:r>
        <w:r>
          <w:fldChar w:fldCharType="separate"/>
        </w:r>
        <w:r>
          <w:rPr>
            <w:color w:val="0000FF"/>
            <w:u w:val="single"/>
          </w:rPr>
          <w:t>Date Stamping Machine</w:t>
        </w:r>
        <w:r>
          <w:fldChar w:fldCharType="end"/>
        </w:r>
        <w:r>
          <w:fldChar w:fldCharType="begin"/>
        </w:r>
        <w:r>
          <w:instrText>HYPERLINK \l "h.3q5sasy"</w:instrText>
        </w:r>
        <w:r>
          <w:fldChar w:fldCharType="separate"/>
        </w:r>
        <w:r>
          <w:tab/>
        </w:r>
        <w:r>
          <w:fldChar w:fldCharType="end"/>
        </w:r>
        <w:r>
          <w:fldChar w:fldCharType="begin"/>
        </w:r>
        <w:r>
          <w:instrText>HYPERLINK \l "h.3q5sasy"</w:instrText>
        </w:r>
        <w:r>
          <w:fldChar w:fldCharType="end"/>
        </w:r>
      </w:ins>
    </w:p>
    <w:p w14:paraId="17898295" w14:textId="77777777" w:rsidR="00933ABF" w:rsidRDefault="00617DEC">
      <w:pPr>
        <w:tabs>
          <w:tab w:val="right" w:pos="9350"/>
        </w:tabs>
        <w:spacing w:after="100"/>
        <w:ind w:left="240"/>
        <w:rPr>
          <w:ins w:id="139" w:author="Sue A Darby" w:date="2015-10-08T14:03:00Z"/>
        </w:rPr>
      </w:pPr>
      <w:ins w:id="140" w:author="Sue A Darby" w:date="2015-10-08T14:03:00Z">
        <w:r>
          <w:fldChar w:fldCharType="begin"/>
        </w:r>
        <w:r>
          <w:instrText>HYPERLINK \l "h.25b2l0r"</w:instrText>
        </w:r>
        <w:r>
          <w:fldChar w:fldCharType="separate"/>
        </w:r>
        <w:r>
          <w:rPr>
            <w:color w:val="0000FF"/>
            <w:u w:val="single"/>
          </w:rPr>
          <w:t>Email</w:t>
        </w:r>
        <w:r>
          <w:fldChar w:fldCharType="end"/>
        </w:r>
        <w:r>
          <w:fldChar w:fldCharType="begin"/>
        </w:r>
        <w:r>
          <w:instrText>HYPERLINK \l "h.25b2l0r</w:instrText>
        </w:r>
        <w:r>
          <w:instrText>"</w:instrText>
        </w:r>
        <w:r>
          <w:fldChar w:fldCharType="separate"/>
        </w:r>
        <w:r>
          <w:tab/>
        </w:r>
        <w:r>
          <w:fldChar w:fldCharType="end"/>
        </w:r>
        <w:r>
          <w:fldChar w:fldCharType="begin"/>
        </w:r>
        <w:r>
          <w:instrText>HYPERLINK \l "h.25b2l0r"</w:instrText>
        </w:r>
        <w:r>
          <w:fldChar w:fldCharType="end"/>
        </w:r>
      </w:ins>
    </w:p>
    <w:p w14:paraId="1163564A" w14:textId="77777777" w:rsidR="00933ABF" w:rsidRDefault="00617DEC">
      <w:pPr>
        <w:tabs>
          <w:tab w:val="right" w:pos="9350"/>
        </w:tabs>
        <w:spacing w:after="100"/>
        <w:ind w:left="480"/>
        <w:rPr>
          <w:ins w:id="141" w:author="Sue A Darby" w:date="2015-10-08T14:03:00Z"/>
        </w:rPr>
      </w:pPr>
      <w:ins w:id="142" w:author="Sue A Darby" w:date="2015-10-08T14:03:00Z">
        <w:r>
          <w:fldChar w:fldCharType="begin"/>
        </w:r>
        <w:r>
          <w:instrText>HYPERLINK \l "h.kgcv8k"</w:instrText>
        </w:r>
        <w:r>
          <w:fldChar w:fldCharType="separate"/>
        </w:r>
        <w:r>
          <w:rPr>
            <w:color w:val="0000FF"/>
            <w:u w:val="single"/>
          </w:rPr>
          <w:t>Adobe</w:t>
        </w:r>
        <w:r>
          <w:fldChar w:fldCharType="end"/>
        </w:r>
        <w:r>
          <w:fldChar w:fldCharType="begin"/>
        </w:r>
        <w:r>
          <w:instrText>HYPERLINK \l "h.kgcv8k"</w:instrText>
        </w:r>
        <w:r>
          <w:fldChar w:fldCharType="separate"/>
        </w:r>
        <w:r>
          <w:tab/>
        </w:r>
        <w:r>
          <w:fldChar w:fldCharType="end"/>
        </w:r>
        <w:r>
          <w:fldChar w:fldCharType="begin"/>
        </w:r>
        <w:r>
          <w:instrText>HYPERLINK \l "h.kgcv8k"</w:instrText>
        </w:r>
        <w:r>
          <w:fldChar w:fldCharType="end"/>
        </w:r>
      </w:ins>
    </w:p>
    <w:p w14:paraId="2AF2054A" w14:textId="77777777" w:rsidR="00933ABF" w:rsidRDefault="00617DEC">
      <w:pPr>
        <w:tabs>
          <w:tab w:val="right" w:pos="9350"/>
        </w:tabs>
        <w:spacing w:after="100"/>
        <w:rPr>
          <w:ins w:id="143" w:author="Sue A Darby" w:date="2015-10-08T14:03:00Z"/>
        </w:rPr>
      </w:pPr>
      <w:ins w:id="144" w:author="Sue A Darby" w:date="2015-10-08T14:03:00Z">
        <w:r>
          <w:fldChar w:fldCharType="begin"/>
        </w:r>
        <w:r>
          <w:instrText>HYPERLINK \l "h.34g0dwd"</w:instrText>
        </w:r>
        <w:r>
          <w:fldChar w:fldCharType="separate"/>
        </w:r>
        <w:r>
          <w:rPr>
            <w:color w:val="0000FF"/>
            <w:u w:val="single"/>
          </w:rPr>
          <w:t>New Providers</w:t>
        </w:r>
        <w:r>
          <w:fldChar w:fldCharType="end"/>
        </w:r>
        <w:r>
          <w:fldChar w:fldCharType="begin"/>
        </w:r>
        <w:r>
          <w:instrText>HYPERLINK \l "h.34g0dwd"</w:instrText>
        </w:r>
        <w:r>
          <w:fldChar w:fldCharType="separate"/>
        </w:r>
        <w:r>
          <w:tab/>
        </w:r>
        <w:r>
          <w:fldChar w:fldCharType="end"/>
        </w:r>
        <w:r>
          <w:fldChar w:fldCharType="begin"/>
        </w:r>
        <w:r>
          <w:instrText>HYPERLINK \l "h.34g0dwd"</w:instrText>
        </w:r>
        <w:r>
          <w:fldChar w:fldCharType="end"/>
        </w:r>
      </w:ins>
    </w:p>
    <w:p w14:paraId="21C1A866" w14:textId="77777777" w:rsidR="00933ABF" w:rsidRDefault="00617DEC">
      <w:pPr>
        <w:tabs>
          <w:tab w:val="right" w:pos="9350"/>
        </w:tabs>
        <w:spacing w:after="100"/>
        <w:ind w:left="240"/>
        <w:rPr>
          <w:ins w:id="145" w:author="Sue A Darby" w:date="2015-10-08T14:03:00Z"/>
        </w:rPr>
      </w:pPr>
      <w:ins w:id="146" w:author="Sue A Darby" w:date="2015-10-08T14:03:00Z">
        <w:r>
          <w:fldChar w:fldCharType="begin"/>
        </w:r>
        <w:r>
          <w:instrText>HYPERLINK \l "h.1jlao46"</w:instrText>
        </w:r>
        <w:r>
          <w:fldChar w:fldCharType="separate"/>
        </w:r>
        <w:r>
          <w:rPr>
            <w:color w:val="0000FF"/>
            <w:u w:val="single"/>
          </w:rPr>
          <w:t>Details Tab</w:t>
        </w:r>
        <w:r>
          <w:fldChar w:fldCharType="end"/>
        </w:r>
        <w:r>
          <w:fldChar w:fldCharType="begin"/>
        </w:r>
        <w:r>
          <w:instrText>HYPERLINK \l "h.1jlao46"</w:instrText>
        </w:r>
        <w:r>
          <w:fldChar w:fldCharType="separate"/>
        </w:r>
        <w:r>
          <w:tab/>
        </w:r>
        <w:r>
          <w:fldChar w:fldCharType="end"/>
        </w:r>
        <w:r>
          <w:fldChar w:fldCharType="begin"/>
        </w:r>
        <w:r>
          <w:instrText>HYPERLINK \l "h.1jlao46"</w:instrText>
        </w:r>
        <w:r>
          <w:fldChar w:fldCharType="end"/>
        </w:r>
      </w:ins>
    </w:p>
    <w:p w14:paraId="1D661398" w14:textId="77777777" w:rsidR="00933ABF" w:rsidRDefault="00617DEC">
      <w:pPr>
        <w:tabs>
          <w:tab w:val="right" w:pos="9350"/>
        </w:tabs>
        <w:spacing w:after="100"/>
        <w:ind w:left="240"/>
        <w:rPr>
          <w:ins w:id="147" w:author="Sue A Darby" w:date="2015-10-08T14:03:00Z"/>
        </w:rPr>
      </w:pPr>
      <w:ins w:id="148" w:author="Sue A Darby" w:date="2015-10-08T14:03:00Z">
        <w:r>
          <w:fldChar w:fldCharType="begin"/>
        </w:r>
        <w:r>
          <w:instrText>HYPERLINK \l "h.43ky6rz"</w:instrText>
        </w:r>
        <w:r>
          <w:fldChar w:fldCharType="separate"/>
        </w:r>
        <w:r>
          <w:rPr>
            <w:color w:val="0000FF"/>
            <w:u w:val="single"/>
          </w:rPr>
          <w:t>Medicaid Codes Tab</w:t>
        </w:r>
        <w:r>
          <w:fldChar w:fldCharType="end"/>
        </w:r>
        <w:r>
          <w:fldChar w:fldCharType="begin"/>
        </w:r>
        <w:r>
          <w:instrText>HYPERLINK \l "h.43ky6rz"</w:instrText>
        </w:r>
        <w:r>
          <w:fldChar w:fldCharType="separate"/>
        </w:r>
        <w:r>
          <w:tab/>
        </w:r>
        <w:r>
          <w:fldChar w:fldCharType="end"/>
        </w:r>
        <w:r>
          <w:fldChar w:fldCharType="begin"/>
        </w:r>
        <w:r>
          <w:instrText>HYPERLINK \l "h.43ky6rz"</w:instrText>
        </w:r>
        <w:r>
          <w:fldChar w:fldCharType="end"/>
        </w:r>
      </w:ins>
    </w:p>
    <w:p w14:paraId="700A6D15" w14:textId="77777777" w:rsidR="00933ABF" w:rsidRDefault="00617DEC">
      <w:pPr>
        <w:tabs>
          <w:tab w:val="right" w:pos="9350"/>
        </w:tabs>
        <w:spacing w:after="100"/>
        <w:ind w:left="240"/>
        <w:rPr>
          <w:ins w:id="149" w:author="Sue A Darby" w:date="2015-10-08T14:03:00Z"/>
        </w:rPr>
      </w:pPr>
      <w:ins w:id="150" w:author="Sue A Darby" w:date="2015-10-08T14:03:00Z">
        <w:r>
          <w:fldChar w:fldCharType="begin"/>
        </w:r>
        <w:r>
          <w:instrText>HYPERLINK \l "h.2iq8gzs"</w:instrText>
        </w:r>
        <w:r>
          <w:fldChar w:fldCharType="separate"/>
        </w:r>
        <w:r>
          <w:rPr>
            <w:color w:val="0000FF"/>
            <w:u w:val="single"/>
          </w:rPr>
          <w:t>Notes Tab</w:t>
        </w:r>
        <w:r>
          <w:fldChar w:fldCharType="end"/>
        </w:r>
        <w:r>
          <w:fldChar w:fldCharType="begin"/>
        </w:r>
        <w:r>
          <w:instrText>HYPERLINK \l "h.2iq8gzs"</w:instrText>
        </w:r>
        <w:r>
          <w:fldChar w:fldCharType="separate"/>
        </w:r>
        <w:r>
          <w:tab/>
        </w:r>
        <w:r>
          <w:fldChar w:fldCharType="end"/>
        </w:r>
        <w:r>
          <w:fldChar w:fldCharType="begin"/>
        </w:r>
        <w:r>
          <w:instrText>HYPERLINK \l "h.2iq8gzs"</w:instrText>
        </w:r>
        <w:r>
          <w:fldChar w:fldCharType="end"/>
        </w:r>
      </w:ins>
    </w:p>
    <w:p w14:paraId="5B07A7AD" w14:textId="77777777" w:rsidR="00933ABF" w:rsidRDefault="00617DEC">
      <w:pPr>
        <w:tabs>
          <w:tab w:val="right" w:pos="9350"/>
        </w:tabs>
        <w:spacing w:after="100"/>
        <w:ind w:left="480"/>
        <w:rPr>
          <w:ins w:id="151" w:author="Sue A Darby" w:date="2015-10-08T14:03:00Z"/>
        </w:rPr>
      </w:pPr>
      <w:ins w:id="152" w:author="Sue A Darby" w:date="2015-10-08T14:03:00Z">
        <w:r>
          <w:fldChar w:fldCharType="begin"/>
        </w:r>
        <w:r>
          <w:instrText xml:space="preserve">HYPERLINK </w:instrText>
        </w:r>
        <w:r>
          <w:instrText>\l "h.xvir7l"</w:instrText>
        </w:r>
        <w:r>
          <w:fldChar w:fldCharType="separate"/>
        </w:r>
        <w:r>
          <w:rPr>
            <w:color w:val="0000FF"/>
            <w:u w:val="single"/>
          </w:rPr>
          <w:t>Application Received</w:t>
        </w:r>
        <w:r>
          <w:fldChar w:fldCharType="end"/>
        </w:r>
        <w:r>
          <w:fldChar w:fldCharType="begin"/>
        </w:r>
        <w:r>
          <w:instrText>HYPERLINK \l "h.xvir7l"</w:instrText>
        </w:r>
        <w:r>
          <w:fldChar w:fldCharType="separate"/>
        </w:r>
        <w:r>
          <w:tab/>
        </w:r>
        <w:r>
          <w:fldChar w:fldCharType="end"/>
        </w:r>
        <w:r>
          <w:fldChar w:fldCharType="begin"/>
        </w:r>
        <w:r>
          <w:instrText>HYPERLINK \l "h.xvir7l"</w:instrText>
        </w:r>
        <w:r>
          <w:fldChar w:fldCharType="end"/>
        </w:r>
      </w:ins>
    </w:p>
    <w:p w14:paraId="4FB88B29" w14:textId="77777777" w:rsidR="00933ABF" w:rsidRDefault="00617DEC">
      <w:pPr>
        <w:tabs>
          <w:tab w:val="right" w:pos="9350"/>
        </w:tabs>
        <w:spacing w:after="100"/>
        <w:ind w:left="480"/>
        <w:rPr>
          <w:ins w:id="153" w:author="Sue A Darby" w:date="2015-10-08T14:03:00Z"/>
        </w:rPr>
      </w:pPr>
      <w:ins w:id="154" w:author="Sue A Darby" w:date="2015-10-08T14:03:00Z">
        <w:r>
          <w:rPr>
            <w:noProof/>
          </w:rPr>
          <w:drawing>
            <wp:inline distT="0" distB="0" distL="0" distR="0" wp14:anchorId="008E9470" wp14:editId="78E12C74">
              <wp:extent cx="264668" cy="329047"/>
              <wp:effectExtent l="0" t="0" r="0" b="0"/>
              <wp:docPr id="70" name="image133.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33.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fldChar w:fldCharType="begin"/>
        </w:r>
        <w:r>
          <w:instrText>HYPERLINK \l "h.3hv69ve"</w:instrText>
        </w:r>
        <w:r>
          <w:fldChar w:fldCharType="separate"/>
        </w:r>
        <w:r>
          <w:rPr>
            <w:color w:val="0000FF"/>
            <w:u w:val="single"/>
          </w:rPr>
          <w:t>Record Location</w:t>
        </w:r>
        <w:r>
          <w:fldChar w:fldCharType="end"/>
        </w:r>
        <w:r>
          <w:fldChar w:fldCharType="begin"/>
        </w:r>
        <w:r>
          <w:instrText>HYPERLINK \l "h.3hv69ve"</w:instrText>
        </w:r>
        <w:r>
          <w:fldChar w:fldCharType="separate"/>
        </w:r>
        <w:r>
          <w:tab/>
        </w:r>
        <w:r>
          <w:fldChar w:fldCharType="end"/>
        </w:r>
        <w:r>
          <w:fldChar w:fldCharType="begin"/>
        </w:r>
        <w:r>
          <w:instrText>HYPERLINK \l "h.3hv69ve"</w:instrText>
        </w:r>
        <w:r>
          <w:fldChar w:fldCharType="end"/>
        </w:r>
      </w:ins>
    </w:p>
    <w:p w14:paraId="75BF92A3" w14:textId="77777777" w:rsidR="00933ABF" w:rsidRDefault="00617DEC">
      <w:pPr>
        <w:tabs>
          <w:tab w:val="right" w:pos="9350"/>
        </w:tabs>
        <w:spacing w:after="100"/>
        <w:rPr>
          <w:ins w:id="155" w:author="Sue A Darby" w:date="2015-10-08T14:03:00Z"/>
        </w:rPr>
      </w:pPr>
      <w:ins w:id="156" w:author="Sue A Darby" w:date="2015-10-08T14:03:00Z">
        <w:r>
          <w:fldChar w:fldCharType="begin"/>
        </w:r>
        <w:r>
          <w:instrText>HYPERLINK \l "h.1x0gk37"</w:instrText>
        </w:r>
        <w:r>
          <w:fldChar w:fldCharType="separate"/>
        </w:r>
        <w:r>
          <w:rPr>
            <w:color w:val="0000FF"/>
            <w:u w:val="single"/>
          </w:rPr>
          <w:t>SharePoint Application Tracker</w:t>
        </w:r>
        <w:r>
          <w:fldChar w:fldCharType="end"/>
        </w:r>
        <w:r>
          <w:fldChar w:fldCharType="begin"/>
        </w:r>
        <w:r>
          <w:instrText>HYPERLINK \l "h.1x0gk37"</w:instrText>
        </w:r>
        <w:r>
          <w:fldChar w:fldCharType="separate"/>
        </w:r>
        <w:r>
          <w:tab/>
        </w:r>
        <w:r>
          <w:fldChar w:fldCharType="end"/>
        </w:r>
        <w:r>
          <w:fldChar w:fldCharType="begin"/>
        </w:r>
        <w:r>
          <w:instrText>HYPERLINK \l "h.1x0gk37"</w:instrText>
        </w:r>
        <w:r>
          <w:fldChar w:fldCharType="end"/>
        </w:r>
      </w:ins>
    </w:p>
    <w:p w14:paraId="516962E3" w14:textId="77777777" w:rsidR="00933ABF" w:rsidRDefault="00617DEC">
      <w:pPr>
        <w:tabs>
          <w:tab w:val="right" w:pos="9350"/>
        </w:tabs>
        <w:spacing w:after="100"/>
        <w:rPr>
          <w:ins w:id="157" w:author="Sue A Darby" w:date="2015-10-08T14:03:00Z"/>
        </w:rPr>
      </w:pPr>
      <w:ins w:id="158" w:author="Sue A Darby" w:date="2015-10-08T14:03:00Z">
        <w:r>
          <w:fldChar w:fldCharType="begin"/>
        </w:r>
        <w:r>
          <w:instrText>HYPERLINK \l "h.4h042r0"</w:instrText>
        </w:r>
        <w:r>
          <w:fldChar w:fldCharType="separate"/>
        </w:r>
        <w:r>
          <w:rPr>
            <w:color w:val="0000FF"/>
            <w:u w:val="single"/>
          </w:rPr>
          <w:t>Checklists</w:t>
        </w:r>
        <w:r>
          <w:fldChar w:fldCharType="end"/>
        </w:r>
        <w:r>
          <w:fldChar w:fldCharType="begin"/>
        </w:r>
        <w:r>
          <w:instrText>HYPERLINK \l "h.4h042r0"</w:instrText>
        </w:r>
        <w:r>
          <w:fldChar w:fldCharType="separate"/>
        </w:r>
        <w:r>
          <w:tab/>
        </w:r>
        <w:r>
          <w:fldChar w:fldCharType="end"/>
        </w:r>
        <w:r>
          <w:fldChar w:fldCharType="begin"/>
        </w:r>
        <w:r>
          <w:instrText>HYPERLINK \l "h.4h042r0"</w:instrText>
        </w:r>
        <w:r>
          <w:fldChar w:fldCharType="end"/>
        </w:r>
      </w:ins>
    </w:p>
    <w:p w14:paraId="5303790D" w14:textId="77777777" w:rsidR="00933ABF" w:rsidRDefault="00617DEC">
      <w:pPr>
        <w:tabs>
          <w:tab w:val="right" w:pos="9350"/>
        </w:tabs>
        <w:spacing w:after="100"/>
        <w:ind w:left="240"/>
        <w:rPr>
          <w:ins w:id="159" w:author="Sue A Darby" w:date="2015-10-08T14:03:00Z"/>
        </w:rPr>
      </w:pPr>
      <w:ins w:id="160" w:author="Sue A Darby" w:date="2015-10-08T14:03:00Z">
        <w:r>
          <w:fldChar w:fldCharType="begin"/>
        </w:r>
        <w:r>
          <w:instrText>HYPERLINK \l "h.2w5ecyt"</w:instrText>
        </w:r>
        <w:r>
          <w:fldChar w:fldCharType="separate"/>
        </w:r>
        <w:r>
          <w:rPr>
            <w:color w:val="0000FF"/>
            <w:u w:val="single"/>
          </w:rPr>
          <w:t>HCB</w:t>
        </w:r>
        <w:r>
          <w:fldChar w:fldCharType="end"/>
        </w:r>
        <w:r>
          <w:fldChar w:fldCharType="begin"/>
        </w:r>
        <w:r>
          <w:instrText>HYPERLINK \l "h.2w5ecyt"</w:instrText>
        </w:r>
        <w:r>
          <w:fldChar w:fldCharType="separate"/>
        </w:r>
        <w:r>
          <w:tab/>
        </w:r>
        <w:r>
          <w:fldChar w:fldCharType="end"/>
        </w:r>
        <w:r>
          <w:fldChar w:fldCharType="begin"/>
        </w:r>
        <w:r>
          <w:instrText>HYPERLINK \l "h.2w5ecyt"</w:instrText>
        </w:r>
        <w:r>
          <w:fldChar w:fldCharType="end"/>
        </w:r>
      </w:ins>
    </w:p>
    <w:p w14:paraId="4747D8B7" w14:textId="77777777" w:rsidR="00933ABF" w:rsidRDefault="00617DEC">
      <w:pPr>
        <w:tabs>
          <w:tab w:val="right" w:pos="9350"/>
        </w:tabs>
        <w:spacing w:after="100"/>
        <w:ind w:left="240"/>
        <w:rPr>
          <w:ins w:id="161" w:author="Sue A Darby" w:date="2015-10-08T14:03:00Z"/>
        </w:rPr>
      </w:pPr>
      <w:ins w:id="162" w:author="Sue A Darby" w:date="2015-10-08T14:03:00Z">
        <w:r>
          <w:fldChar w:fldCharType="begin"/>
        </w:r>
        <w:r>
          <w:instrText>HYPERLINK \l "h.1baon6m"</w:instrText>
        </w:r>
        <w:r>
          <w:fldChar w:fldCharType="separate"/>
        </w:r>
        <w:r>
          <w:rPr>
            <w:color w:val="0000FF"/>
            <w:u w:val="single"/>
          </w:rPr>
          <w:t>PCA</w:t>
        </w:r>
        <w:r>
          <w:fldChar w:fldCharType="end"/>
        </w:r>
        <w:r>
          <w:fldChar w:fldCharType="begin"/>
        </w:r>
        <w:r>
          <w:instrText>HYPERLINK \l "h.1baon6m"</w:instrText>
        </w:r>
        <w:r>
          <w:fldChar w:fldCharType="separate"/>
        </w:r>
        <w:r>
          <w:tab/>
        </w:r>
        <w:r>
          <w:fldChar w:fldCharType="end"/>
        </w:r>
        <w:r>
          <w:fldChar w:fldCharType="begin"/>
        </w:r>
        <w:r>
          <w:instrText>HYPERLINK \l "h.1baon6m"</w:instrText>
        </w:r>
        <w:r>
          <w:fldChar w:fldCharType="end"/>
        </w:r>
      </w:ins>
    </w:p>
    <w:p w14:paraId="2A51BB06" w14:textId="77777777" w:rsidR="00933ABF" w:rsidRDefault="00617DEC">
      <w:pPr>
        <w:tabs>
          <w:tab w:val="right" w:pos="9350"/>
        </w:tabs>
        <w:spacing w:after="100"/>
        <w:rPr>
          <w:ins w:id="163" w:author="Sue A Darby" w:date="2015-10-08T14:03:00Z"/>
        </w:rPr>
      </w:pPr>
      <w:ins w:id="164" w:author="Sue A Darby" w:date="2015-10-08T14:03:00Z">
        <w:r>
          <w:fldChar w:fldCharType="begin"/>
        </w:r>
        <w:r>
          <w:instrText>HYPERLINK \l "h.3vac5uf"</w:instrText>
        </w:r>
        <w:r>
          <w:fldChar w:fldCharType="separate"/>
        </w:r>
        <w:r>
          <w:rPr>
            <w:color w:val="0000FF"/>
            <w:u w:val="single"/>
          </w:rPr>
          <w:t>Electronic Folders</w:t>
        </w:r>
        <w:r>
          <w:fldChar w:fldCharType="end"/>
        </w:r>
        <w:r>
          <w:fldChar w:fldCharType="begin"/>
        </w:r>
        <w:r>
          <w:instrText>HYPERLINK \l "h.3vac5uf"</w:instrText>
        </w:r>
        <w:r>
          <w:fldChar w:fldCharType="separate"/>
        </w:r>
        <w:r>
          <w:tab/>
        </w:r>
        <w:r>
          <w:fldChar w:fldCharType="end"/>
        </w:r>
        <w:r>
          <w:fldChar w:fldCharType="begin"/>
        </w:r>
        <w:r>
          <w:instrText>HYPERLINK \l "h.3vac5uf"</w:instrText>
        </w:r>
        <w:r>
          <w:fldChar w:fldCharType="end"/>
        </w:r>
      </w:ins>
    </w:p>
    <w:p w14:paraId="1C80A727" w14:textId="77777777" w:rsidR="00933ABF" w:rsidRDefault="00617DEC">
      <w:pPr>
        <w:tabs>
          <w:tab w:val="right" w:pos="9350"/>
        </w:tabs>
        <w:spacing w:after="100"/>
        <w:rPr>
          <w:ins w:id="165" w:author="Sue A Darby" w:date="2015-10-08T14:03:00Z"/>
        </w:rPr>
      </w:pPr>
      <w:ins w:id="166" w:author="Sue A Darby" w:date="2015-10-08T14:03:00Z">
        <w:r>
          <w:fldChar w:fldCharType="begin"/>
        </w:r>
        <w:r>
          <w:instrText>HYPERLINK \l "h.2afmg28"</w:instrText>
        </w:r>
        <w:r>
          <w:fldChar w:fldCharType="separate"/>
        </w:r>
        <w:r>
          <w:rPr>
            <w:color w:val="0000FF"/>
            <w:u w:val="single"/>
          </w:rPr>
          <w:t>New BCP Account</w:t>
        </w:r>
        <w:r>
          <w:fldChar w:fldCharType="end"/>
        </w:r>
        <w:r>
          <w:fldChar w:fldCharType="begin"/>
        </w:r>
        <w:r>
          <w:instrText>HYPERLINK \l "h.2afmg28"</w:instrText>
        </w:r>
        <w:r>
          <w:fldChar w:fldCharType="separate"/>
        </w:r>
        <w:r>
          <w:tab/>
        </w:r>
        <w:r>
          <w:fldChar w:fldCharType="end"/>
        </w:r>
        <w:r>
          <w:fldChar w:fldCharType="begin"/>
        </w:r>
        <w:r>
          <w:instrText>HYPERLINK \l "h.2afmg28"</w:instrText>
        </w:r>
        <w:r>
          <w:fldChar w:fldCharType="end"/>
        </w:r>
      </w:ins>
    </w:p>
    <w:p w14:paraId="0E995212" w14:textId="77777777" w:rsidR="00933ABF" w:rsidRDefault="00617DEC">
      <w:pPr>
        <w:tabs>
          <w:tab w:val="right" w:pos="9350"/>
        </w:tabs>
        <w:spacing w:after="100"/>
        <w:rPr>
          <w:ins w:id="167" w:author="Sue A Darby" w:date="2015-10-08T14:03:00Z"/>
        </w:rPr>
      </w:pPr>
      <w:ins w:id="168" w:author="Sue A Darby" w:date="2015-10-08T14:03:00Z">
        <w:r>
          <w:fldChar w:fldCharType="begin"/>
        </w:r>
        <w:r>
          <w:instrText>HYPERLINK \l "h.pkwqa1"</w:instrText>
        </w:r>
        <w:r>
          <w:fldChar w:fldCharType="separate"/>
        </w:r>
        <w:r>
          <w:rPr>
            <w:color w:val="0000FF"/>
            <w:u w:val="single"/>
          </w:rPr>
          <w:t>Approval Review Process</w:t>
        </w:r>
        <w:r>
          <w:fldChar w:fldCharType="end"/>
        </w:r>
        <w:r>
          <w:fldChar w:fldCharType="begin"/>
        </w:r>
        <w:r>
          <w:instrText>HYPERLINK \l "h.pkwqa1"</w:instrText>
        </w:r>
        <w:r>
          <w:fldChar w:fldCharType="separate"/>
        </w:r>
        <w:r>
          <w:tab/>
        </w:r>
        <w:r>
          <w:fldChar w:fldCharType="end"/>
        </w:r>
        <w:r>
          <w:fldChar w:fldCharType="begin"/>
        </w:r>
        <w:r>
          <w:instrText>HYPERLINK \l "h.pkwqa1"</w:instrText>
        </w:r>
        <w:r>
          <w:fldChar w:fldCharType="end"/>
        </w:r>
      </w:ins>
    </w:p>
    <w:p w14:paraId="2AEE3A48" w14:textId="77777777" w:rsidR="00933ABF" w:rsidRDefault="00617DEC">
      <w:pPr>
        <w:tabs>
          <w:tab w:val="right" w:pos="9350"/>
        </w:tabs>
        <w:spacing w:after="100"/>
        <w:ind w:left="240"/>
        <w:rPr>
          <w:ins w:id="169" w:author="Sue A Darby" w:date="2015-10-08T14:03:00Z"/>
        </w:rPr>
      </w:pPr>
      <w:ins w:id="170" w:author="Sue A Darby" w:date="2015-10-08T14:03:00Z">
        <w:r>
          <w:fldChar w:fldCharType="begin"/>
        </w:r>
        <w:r>
          <w:instrText>HYPERLINK \l "h.39kk8xu"</w:instrText>
        </w:r>
        <w:r>
          <w:fldChar w:fldCharType="separate"/>
        </w:r>
        <w:r>
          <w:rPr>
            <w:color w:val="0000FF"/>
            <w:u w:val="single"/>
          </w:rPr>
          <w:t>Prioritization</w:t>
        </w:r>
        <w:r>
          <w:fldChar w:fldCharType="end"/>
        </w:r>
        <w:r>
          <w:fldChar w:fldCharType="begin"/>
        </w:r>
        <w:r>
          <w:instrText>HYPERLINK \l "h.39kk8xu"</w:instrText>
        </w:r>
        <w:r>
          <w:fldChar w:fldCharType="separate"/>
        </w:r>
        <w:r>
          <w:tab/>
        </w:r>
        <w:r>
          <w:fldChar w:fldCharType="end"/>
        </w:r>
        <w:r>
          <w:fldChar w:fldCharType="begin"/>
        </w:r>
        <w:r>
          <w:instrText>HYPERLINK \l "h.39kk8xu"</w:instrText>
        </w:r>
        <w:r>
          <w:fldChar w:fldCharType="end"/>
        </w:r>
      </w:ins>
    </w:p>
    <w:p w14:paraId="103EA969" w14:textId="77777777" w:rsidR="00933ABF" w:rsidRDefault="00617DEC">
      <w:pPr>
        <w:tabs>
          <w:tab w:val="right" w:pos="9350"/>
        </w:tabs>
        <w:spacing w:after="100"/>
        <w:ind w:left="240"/>
        <w:rPr>
          <w:ins w:id="171" w:author="Sue A Darby" w:date="2015-10-08T14:03:00Z"/>
        </w:rPr>
      </w:pPr>
      <w:ins w:id="172" w:author="Sue A Darby" w:date="2015-10-08T14:03:00Z">
        <w:r>
          <w:fldChar w:fldCharType="begin"/>
        </w:r>
        <w:r>
          <w:instrText>HYPERLINK \l "h.1opuj5n"</w:instrText>
        </w:r>
        <w:r>
          <w:fldChar w:fldCharType="separate"/>
        </w:r>
        <w:r>
          <w:rPr>
            <w:color w:val="0000FF"/>
            <w:u w:val="single"/>
          </w:rPr>
          <w:t>Additional Locations, Multiple Locations and Multiple Services</w:t>
        </w:r>
        <w:r>
          <w:fldChar w:fldCharType="end"/>
        </w:r>
        <w:r>
          <w:fldChar w:fldCharType="begin"/>
        </w:r>
        <w:r>
          <w:instrText>HYPERLINK \l "h.1opuj5n"</w:instrText>
        </w:r>
        <w:r>
          <w:fldChar w:fldCharType="separate"/>
        </w:r>
        <w:r>
          <w:tab/>
        </w:r>
        <w:r>
          <w:fldChar w:fldCharType="end"/>
        </w:r>
        <w:r>
          <w:fldChar w:fldCharType="begin"/>
        </w:r>
        <w:r>
          <w:instrText>HYPERLINK \l "h.1opuj5n"</w:instrText>
        </w:r>
        <w:r>
          <w:fldChar w:fldCharType="end"/>
        </w:r>
      </w:ins>
    </w:p>
    <w:p w14:paraId="4EF5DF09" w14:textId="77777777" w:rsidR="00933ABF" w:rsidRDefault="00617DEC">
      <w:pPr>
        <w:tabs>
          <w:tab w:val="right" w:pos="9350"/>
        </w:tabs>
        <w:spacing w:after="100"/>
        <w:ind w:left="240"/>
        <w:rPr>
          <w:ins w:id="173" w:author="Sue A Darby" w:date="2015-10-08T14:03:00Z"/>
        </w:rPr>
      </w:pPr>
      <w:ins w:id="174" w:author="Sue A Darby" w:date="2015-10-08T14:03:00Z">
        <w:r>
          <w:fldChar w:fldCharType="begin"/>
        </w:r>
        <w:r>
          <w:instrText>HYPERLINK \l "h.48pi1tg"</w:instrText>
        </w:r>
        <w:r>
          <w:fldChar w:fldCharType="separate"/>
        </w:r>
        <w:r>
          <w:rPr>
            <w:color w:val="0000FF"/>
            <w:u w:val="single"/>
          </w:rPr>
          <w:t>Beginning a Review</w:t>
        </w:r>
        <w:r>
          <w:fldChar w:fldCharType="end"/>
        </w:r>
        <w:r>
          <w:fldChar w:fldCharType="begin"/>
        </w:r>
        <w:r>
          <w:instrText>HYPERLINK \l "h.48pi1tg"</w:instrText>
        </w:r>
        <w:r>
          <w:fldChar w:fldCharType="separate"/>
        </w:r>
        <w:r>
          <w:tab/>
        </w:r>
        <w:r>
          <w:fldChar w:fldCharType="end"/>
        </w:r>
        <w:r>
          <w:fldChar w:fldCharType="begin"/>
        </w:r>
        <w:r>
          <w:instrText>HYPERLINK \l "h.48pi1tg"</w:instrText>
        </w:r>
        <w:r>
          <w:fldChar w:fldCharType="end"/>
        </w:r>
      </w:ins>
    </w:p>
    <w:p w14:paraId="497A3775" w14:textId="77777777" w:rsidR="00933ABF" w:rsidRDefault="00617DEC">
      <w:pPr>
        <w:tabs>
          <w:tab w:val="right" w:pos="9350"/>
        </w:tabs>
        <w:spacing w:after="100"/>
        <w:ind w:left="240"/>
        <w:rPr>
          <w:ins w:id="175" w:author="Sue A Darby" w:date="2015-10-08T14:03:00Z"/>
        </w:rPr>
      </w:pPr>
      <w:ins w:id="176" w:author="Sue A Darby" w:date="2015-10-08T14:03:00Z">
        <w:r>
          <w:fldChar w:fldCharType="begin"/>
        </w:r>
        <w:r>
          <w:instrText>HYPERLINK \l "h.2nusc19"</w:instrText>
        </w:r>
        <w:r>
          <w:fldChar w:fldCharType="separate"/>
        </w:r>
        <w:r>
          <w:rPr>
            <w:color w:val="0000FF"/>
            <w:u w:val="single"/>
          </w:rPr>
          <w:t>Checklist us</w:t>
        </w:r>
        <w:r>
          <w:rPr>
            <w:color w:val="0000FF"/>
            <w:u w:val="single"/>
          </w:rPr>
          <w:t>e</w:t>
        </w:r>
        <w:r>
          <w:fldChar w:fldCharType="end"/>
        </w:r>
        <w:r>
          <w:fldChar w:fldCharType="begin"/>
        </w:r>
        <w:r>
          <w:instrText>HYPERLINK \l "h.2nusc19"</w:instrText>
        </w:r>
        <w:r>
          <w:fldChar w:fldCharType="separate"/>
        </w:r>
        <w:r>
          <w:tab/>
        </w:r>
        <w:r>
          <w:fldChar w:fldCharType="end"/>
        </w:r>
        <w:r>
          <w:fldChar w:fldCharType="begin"/>
        </w:r>
        <w:r>
          <w:instrText>HYPERLINK \l "h.2nusc19"</w:instrText>
        </w:r>
        <w:r>
          <w:fldChar w:fldCharType="end"/>
        </w:r>
      </w:ins>
    </w:p>
    <w:p w14:paraId="70AE5F83" w14:textId="77777777" w:rsidR="00933ABF" w:rsidRDefault="00617DEC">
      <w:pPr>
        <w:tabs>
          <w:tab w:val="right" w:pos="9350"/>
        </w:tabs>
        <w:spacing w:after="100"/>
        <w:ind w:left="480"/>
        <w:rPr>
          <w:ins w:id="177" w:author="Sue A Darby" w:date="2015-10-08T14:03:00Z"/>
        </w:rPr>
      </w:pPr>
      <w:ins w:id="178" w:author="Sue A Darby" w:date="2015-10-08T14:03:00Z">
        <w:r>
          <w:fldChar w:fldCharType="begin"/>
        </w:r>
        <w:r>
          <w:instrText>HYPERLINK \l "h.1302m92"</w:instrText>
        </w:r>
        <w:r>
          <w:fldChar w:fldCharType="separate"/>
        </w:r>
        <w:r>
          <w:rPr>
            <w:color w:val="0000FF"/>
            <w:u w:val="single"/>
          </w:rPr>
          <w:t>Pend Letters</w:t>
        </w:r>
        <w:r>
          <w:fldChar w:fldCharType="end"/>
        </w:r>
        <w:r>
          <w:fldChar w:fldCharType="begin"/>
        </w:r>
        <w:r>
          <w:instrText>HYPERLINK \l "h.1302m92"</w:instrText>
        </w:r>
        <w:r>
          <w:fldChar w:fldCharType="separate"/>
        </w:r>
        <w:r>
          <w:tab/>
        </w:r>
        <w:r>
          <w:fldChar w:fldCharType="end"/>
        </w:r>
        <w:r>
          <w:fldChar w:fldCharType="begin"/>
        </w:r>
        <w:r>
          <w:instrText>HYPERLINK \l "h.1302m92"</w:instrText>
        </w:r>
        <w:r>
          <w:fldChar w:fldCharType="end"/>
        </w:r>
      </w:ins>
    </w:p>
    <w:p w14:paraId="6C9326E3" w14:textId="77777777" w:rsidR="00933ABF" w:rsidRDefault="00617DEC">
      <w:pPr>
        <w:tabs>
          <w:tab w:val="right" w:pos="9350"/>
        </w:tabs>
        <w:spacing w:after="100"/>
        <w:ind w:left="480"/>
        <w:rPr>
          <w:ins w:id="179" w:author="Sue A Darby" w:date="2015-10-08T14:03:00Z"/>
        </w:rPr>
      </w:pPr>
      <w:ins w:id="180" w:author="Sue A Darby" w:date="2015-10-08T14:03:00Z">
        <w:r>
          <w:fldChar w:fldCharType="begin"/>
        </w:r>
        <w:r>
          <w:instrText>HYPERLINK \l "h.3mzq4wv"</w:instrText>
        </w:r>
        <w:r>
          <w:fldChar w:fldCharType="separate"/>
        </w:r>
        <w:r>
          <w:rPr>
            <w:color w:val="0000FF"/>
            <w:u w:val="single"/>
          </w:rPr>
          <w:t>DS3 Notes</w:t>
        </w:r>
        <w:r>
          <w:fldChar w:fldCharType="end"/>
        </w:r>
        <w:r>
          <w:fldChar w:fldCharType="begin"/>
        </w:r>
        <w:r>
          <w:instrText>HYPERLINK \l "h.3mzq4wv"</w:instrText>
        </w:r>
        <w:r>
          <w:fldChar w:fldCharType="separate"/>
        </w:r>
        <w:r>
          <w:tab/>
        </w:r>
        <w:r>
          <w:fldChar w:fldCharType="end"/>
        </w:r>
        <w:r>
          <w:fldChar w:fldCharType="begin"/>
        </w:r>
        <w:r>
          <w:instrText>HYPERLINK \l "h.3mzq4wv"</w:instrText>
        </w:r>
        <w:r>
          <w:fldChar w:fldCharType="end"/>
        </w:r>
      </w:ins>
    </w:p>
    <w:p w14:paraId="6447CDDF" w14:textId="77777777" w:rsidR="00933ABF" w:rsidRDefault="00617DEC">
      <w:pPr>
        <w:tabs>
          <w:tab w:val="right" w:pos="9350"/>
        </w:tabs>
        <w:spacing w:after="100"/>
        <w:ind w:left="480"/>
        <w:rPr>
          <w:ins w:id="181" w:author="Sue A Darby" w:date="2015-10-08T14:03:00Z"/>
        </w:rPr>
      </w:pPr>
      <w:ins w:id="182" w:author="Sue A Darby" w:date="2015-10-08T14:03:00Z">
        <w:r>
          <w:fldChar w:fldCharType="begin"/>
        </w:r>
        <w:r>
          <w:instrText>HYPERLINK \l</w:instrText>
        </w:r>
        <w:r>
          <w:instrText xml:space="preserve"> "h.2250f4o"</w:instrText>
        </w:r>
        <w:r>
          <w:fldChar w:fldCharType="separate"/>
        </w:r>
        <w:r>
          <w:rPr>
            <w:color w:val="0000FF"/>
            <w:u w:val="single"/>
          </w:rPr>
          <w:t>Special Notes</w:t>
        </w:r>
        <w:r>
          <w:fldChar w:fldCharType="end"/>
        </w:r>
        <w:r>
          <w:fldChar w:fldCharType="begin"/>
        </w:r>
        <w:r>
          <w:instrText>HYPERLINK \l "h.2250f4o"</w:instrText>
        </w:r>
        <w:r>
          <w:fldChar w:fldCharType="separate"/>
        </w:r>
        <w:r>
          <w:tab/>
        </w:r>
        <w:r>
          <w:fldChar w:fldCharType="end"/>
        </w:r>
        <w:r>
          <w:fldChar w:fldCharType="begin"/>
        </w:r>
        <w:r>
          <w:instrText>HYPERLINK \l "h.2250f4o"</w:instrText>
        </w:r>
        <w:r>
          <w:fldChar w:fldCharType="end"/>
        </w:r>
      </w:ins>
    </w:p>
    <w:p w14:paraId="31B1C425" w14:textId="77777777" w:rsidR="00933ABF" w:rsidRDefault="00617DEC">
      <w:pPr>
        <w:tabs>
          <w:tab w:val="right" w:pos="9350"/>
        </w:tabs>
        <w:spacing w:after="100"/>
        <w:ind w:left="480"/>
        <w:rPr>
          <w:ins w:id="183" w:author="Sue A Darby" w:date="2015-10-08T14:03:00Z"/>
        </w:rPr>
      </w:pPr>
      <w:ins w:id="184" w:author="Sue A Darby" w:date="2015-10-08T14:03:00Z">
        <w:r>
          <w:fldChar w:fldCharType="begin"/>
        </w:r>
        <w:r>
          <w:instrText>HYPERLINK \l "h.haapch"</w:instrText>
        </w:r>
        <w:r>
          <w:fldChar w:fldCharType="separate"/>
        </w:r>
        <w:r>
          <w:rPr>
            <w:color w:val="0000FF"/>
            <w:u w:val="single"/>
          </w:rPr>
          <w:t>Extensions</w:t>
        </w:r>
        <w:r>
          <w:fldChar w:fldCharType="end"/>
        </w:r>
        <w:r>
          <w:fldChar w:fldCharType="begin"/>
        </w:r>
        <w:r>
          <w:instrText>HYPERLINK \l "h.haapch"</w:instrText>
        </w:r>
        <w:r>
          <w:fldChar w:fldCharType="separate"/>
        </w:r>
        <w:r>
          <w:tab/>
        </w:r>
        <w:r>
          <w:fldChar w:fldCharType="end"/>
        </w:r>
        <w:r>
          <w:fldChar w:fldCharType="begin"/>
        </w:r>
        <w:r>
          <w:instrText>HYPERLINK \l "h.haapch"</w:instrText>
        </w:r>
        <w:r>
          <w:fldChar w:fldCharType="end"/>
        </w:r>
      </w:ins>
    </w:p>
    <w:p w14:paraId="0BBE9B02" w14:textId="77777777" w:rsidR="00933ABF" w:rsidRDefault="00617DEC">
      <w:pPr>
        <w:tabs>
          <w:tab w:val="right" w:pos="9350"/>
        </w:tabs>
        <w:spacing w:after="100"/>
        <w:ind w:left="240"/>
        <w:rPr>
          <w:ins w:id="185" w:author="Sue A Darby" w:date="2015-10-08T14:03:00Z"/>
        </w:rPr>
      </w:pPr>
      <w:ins w:id="186" w:author="Sue A Darby" w:date="2015-10-08T14:03:00Z">
        <w:r>
          <w:fldChar w:fldCharType="begin"/>
        </w:r>
        <w:r>
          <w:instrText>HYPERLINK \l "h.319y80a"</w:instrText>
        </w:r>
        <w:r>
          <w:fldChar w:fldCharType="separate"/>
        </w:r>
        <w:r>
          <w:rPr>
            <w:color w:val="0000FF"/>
            <w:u w:val="single"/>
          </w:rPr>
          <w:t>BCU &amp; verification form</w:t>
        </w:r>
        <w:r>
          <w:fldChar w:fldCharType="end"/>
        </w:r>
        <w:r>
          <w:fldChar w:fldCharType="begin"/>
        </w:r>
        <w:r>
          <w:instrText>HYPERLINK \l "h.319y80a"</w:instrText>
        </w:r>
        <w:r>
          <w:fldChar w:fldCharType="separate"/>
        </w:r>
        <w:r>
          <w:tab/>
        </w:r>
        <w:r>
          <w:fldChar w:fldCharType="end"/>
        </w:r>
        <w:r>
          <w:fldChar w:fldCharType="begin"/>
        </w:r>
        <w:r>
          <w:instrText>HYPERLINK \l "h.319y80a"</w:instrText>
        </w:r>
        <w:r>
          <w:fldChar w:fldCharType="end"/>
        </w:r>
      </w:ins>
    </w:p>
    <w:p w14:paraId="2A4D4DDB" w14:textId="77777777" w:rsidR="00933ABF" w:rsidRDefault="00617DEC">
      <w:pPr>
        <w:tabs>
          <w:tab w:val="right" w:pos="9350"/>
        </w:tabs>
        <w:spacing w:after="100"/>
        <w:ind w:left="240"/>
        <w:rPr>
          <w:ins w:id="187" w:author="Sue A Darby" w:date="2015-10-08T14:03:00Z"/>
        </w:rPr>
      </w:pPr>
      <w:ins w:id="188" w:author="Sue A Darby" w:date="2015-10-08T14:03:00Z">
        <w:r>
          <w:fldChar w:fldCharType="begin"/>
        </w:r>
        <w:r>
          <w:instrText>HYPERLINK \l "h.1gf8i83"</w:instrText>
        </w:r>
        <w:r>
          <w:fldChar w:fldCharType="separate"/>
        </w:r>
        <w:r>
          <w:rPr>
            <w:color w:val="0000FF"/>
            <w:u w:val="single"/>
          </w:rPr>
          <w:t>Exclusion lists</w:t>
        </w:r>
        <w:r>
          <w:fldChar w:fldCharType="end"/>
        </w:r>
        <w:r>
          <w:fldChar w:fldCharType="begin"/>
        </w:r>
        <w:r>
          <w:instrText>HYPERLINK \l "h.1gf8i83"</w:instrText>
        </w:r>
        <w:r>
          <w:fldChar w:fldCharType="separate"/>
        </w:r>
        <w:r>
          <w:tab/>
        </w:r>
        <w:r>
          <w:fldChar w:fldCharType="end"/>
        </w:r>
        <w:r>
          <w:fldChar w:fldCharType="begin"/>
        </w:r>
        <w:r>
          <w:instrText>HYPERLINK \l "h.1gf8i83"</w:instrText>
        </w:r>
        <w:r>
          <w:fldChar w:fldCharType="end"/>
        </w:r>
      </w:ins>
    </w:p>
    <w:p w14:paraId="72B091E3" w14:textId="77777777" w:rsidR="00933ABF" w:rsidRDefault="00617DEC">
      <w:pPr>
        <w:tabs>
          <w:tab w:val="right" w:pos="9350"/>
        </w:tabs>
        <w:spacing w:after="100"/>
        <w:ind w:left="240"/>
        <w:rPr>
          <w:ins w:id="189" w:author="Sue A Darby" w:date="2015-10-08T14:03:00Z"/>
        </w:rPr>
      </w:pPr>
      <w:ins w:id="190" w:author="Sue A Darby" w:date="2015-10-08T14:03:00Z">
        <w:r>
          <w:fldChar w:fldCharType="begin"/>
        </w:r>
        <w:r>
          <w:instrText>HYPERLINK \l "h.40ew0vw"</w:instrText>
        </w:r>
        <w:r>
          <w:fldChar w:fldCharType="separate"/>
        </w:r>
        <w:r>
          <w:rPr>
            <w:color w:val="0000FF"/>
            <w:u w:val="single"/>
          </w:rPr>
          <w:t>Licenses</w:t>
        </w:r>
        <w:r>
          <w:fldChar w:fldCharType="end"/>
        </w:r>
        <w:r>
          <w:fldChar w:fldCharType="begin"/>
        </w:r>
        <w:r>
          <w:instrText>HYPERLINK \l "h.40ew0vw"</w:instrText>
        </w:r>
        <w:r>
          <w:fldChar w:fldCharType="separate"/>
        </w:r>
        <w:r>
          <w:tab/>
        </w:r>
        <w:r>
          <w:fldChar w:fldCharType="end"/>
        </w:r>
        <w:r>
          <w:fldChar w:fldCharType="begin"/>
        </w:r>
        <w:r>
          <w:instrText>HYPERLINK \l "h.40ew0vw"</w:instrText>
        </w:r>
        <w:r>
          <w:fldChar w:fldCharType="end"/>
        </w:r>
      </w:ins>
    </w:p>
    <w:p w14:paraId="7AD9AEAB" w14:textId="77777777" w:rsidR="00933ABF" w:rsidRDefault="00617DEC">
      <w:pPr>
        <w:tabs>
          <w:tab w:val="right" w:pos="9350"/>
        </w:tabs>
        <w:spacing w:after="100"/>
        <w:ind w:left="240"/>
        <w:rPr>
          <w:ins w:id="191" w:author="Sue A Darby" w:date="2015-10-08T14:03:00Z"/>
        </w:rPr>
      </w:pPr>
      <w:ins w:id="192" w:author="Sue A Darby" w:date="2015-10-08T14:03:00Z">
        <w:r>
          <w:fldChar w:fldCharType="begin"/>
        </w:r>
        <w:r>
          <w:instrText>HYPERLINK \l "h.2fk6b3p"</w:instrText>
        </w:r>
        <w:r>
          <w:fldChar w:fldCharType="separate"/>
        </w:r>
        <w:r>
          <w:rPr>
            <w:color w:val="0000FF"/>
            <w:u w:val="single"/>
          </w:rPr>
          <w:t>Car Registration</w:t>
        </w:r>
        <w:r>
          <w:fldChar w:fldCharType="end"/>
        </w:r>
        <w:r>
          <w:fldChar w:fldCharType="begin"/>
        </w:r>
        <w:r>
          <w:instrText>HYPERLINK \l "h.2fk6b3p"</w:instrText>
        </w:r>
        <w:r>
          <w:fldChar w:fldCharType="separate"/>
        </w:r>
        <w:r>
          <w:tab/>
        </w:r>
        <w:r>
          <w:fldChar w:fldCharType="end"/>
        </w:r>
        <w:r>
          <w:fldChar w:fldCharType="begin"/>
        </w:r>
        <w:r>
          <w:instrText>HYPERLINK \l "h.2fk6b3p"</w:instrText>
        </w:r>
        <w:r>
          <w:fldChar w:fldCharType="end"/>
        </w:r>
      </w:ins>
    </w:p>
    <w:p w14:paraId="0C0EC40B" w14:textId="77777777" w:rsidR="00933ABF" w:rsidRDefault="00617DEC">
      <w:pPr>
        <w:tabs>
          <w:tab w:val="right" w:pos="9350"/>
        </w:tabs>
        <w:spacing w:after="100"/>
        <w:ind w:left="240"/>
        <w:rPr>
          <w:ins w:id="193" w:author="Sue A Darby" w:date="2015-10-08T14:03:00Z"/>
        </w:rPr>
      </w:pPr>
      <w:ins w:id="194" w:author="Sue A Darby" w:date="2015-10-08T14:03:00Z">
        <w:r>
          <w:fldChar w:fldCharType="begin"/>
        </w:r>
        <w:r>
          <w:instrText>HYPERLINK \l "h.upglbi"</w:instrText>
        </w:r>
        <w:r>
          <w:fldChar w:fldCharType="separate"/>
        </w:r>
        <w:r>
          <w:rPr>
            <w:color w:val="0000FF"/>
            <w:u w:val="single"/>
          </w:rPr>
          <w:t>Care Coordinators and Care Coordination Agencies</w:t>
        </w:r>
        <w:r>
          <w:fldChar w:fldCharType="end"/>
        </w:r>
        <w:r>
          <w:fldChar w:fldCharType="begin"/>
        </w:r>
        <w:r>
          <w:instrText>HYPERLINK \l "h.upglbi"</w:instrText>
        </w:r>
        <w:r>
          <w:fldChar w:fldCharType="separate"/>
        </w:r>
        <w:r>
          <w:tab/>
        </w:r>
        <w:r>
          <w:fldChar w:fldCharType="end"/>
        </w:r>
        <w:r>
          <w:fldChar w:fldCharType="begin"/>
        </w:r>
        <w:r>
          <w:instrText>HYPERLINK \l "h.upglbi"</w:instrText>
        </w:r>
        <w:r>
          <w:fldChar w:fldCharType="end"/>
        </w:r>
      </w:ins>
    </w:p>
    <w:p w14:paraId="2D839F75" w14:textId="77777777" w:rsidR="00933ABF" w:rsidRDefault="00617DEC">
      <w:pPr>
        <w:tabs>
          <w:tab w:val="right" w:pos="9350"/>
        </w:tabs>
        <w:spacing w:after="100"/>
        <w:ind w:left="480"/>
        <w:rPr>
          <w:ins w:id="195" w:author="Sue A Darby" w:date="2015-10-08T14:03:00Z"/>
        </w:rPr>
      </w:pPr>
      <w:ins w:id="196" w:author="Sue A Darby" w:date="2015-10-08T14:03:00Z">
        <w:r>
          <w:fldChar w:fldCharType="begin"/>
        </w:r>
        <w:r>
          <w:instrText>HYPERLINK \l "h.3ep43zb"</w:instrText>
        </w:r>
        <w:r>
          <w:fldChar w:fldCharType="separate"/>
        </w:r>
        <w:r>
          <w:rPr>
            <w:color w:val="0000FF"/>
            <w:u w:val="single"/>
          </w:rPr>
          <w:t>Care Coordination Agencies (Sole Proprietor)</w:t>
        </w:r>
        <w:r>
          <w:fldChar w:fldCharType="end"/>
        </w:r>
        <w:r>
          <w:fldChar w:fldCharType="begin"/>
        </w:r>
        <w:r>
          <w:instrText>HY</w:instrText>
        </w:r>
        <w:r>
          <w:instrText>PERLINK \l "h.3ep43zb"</w:instrText>
        </w:r>
        <w:r>
          <w:fldChar w:fldCharType="separate"/>
        </w:r>
        <w:r>
          <w:tab/>
        </w:r>
        <w:r>
          <w:fldChar w:fldCharType="end"/>
        </w:r>
        <w:r>
          <w:fldChar w:fldCharType="begin"/>
        </w:r>
        <w:r>
          <w:instrText>HYPERLINK \l "h.3ep43zb"</w:instrText>
        </w:r>
        <w:r>
          <w:fldChar w:fldCharType="end"/>
        </w:r>
      </w:ins>
    </w:p>
    <w:p w14:paraId="2D890D98" w14:textId="77777777" w:rsidR="00933ABF" w:rsidRDefault="00617DEC">
      <w:pPr>
        <w:tabs>
          <w:tab w:val="right" w:pos="9350"/>
        </w:tabs>
        <w:spacing w:after="100"/>
        <w:ind w:left="240"/>
        <w:rPr>
          <w:ins w:id="197" w:author="Sue A Darby" w:date="2015-10-08T14:03:00Z"/>
        </w:rPr>
      </w:pPr>
      <w:ins w:id="198" w:author="Sue A Darby" w:date="2015-10-08T14:03:00Z">
        <w:r>
          <w:fldChar w:fldCharType="begin"/>
        </w:r>
        <w:r>
          <w:instrText>HYPERLINK \l "h.1tuee74"</w:instrText>
        </w:r>
        <w:r>
          <w:fldChar w:fldCharType="separate"/>
        </w:r>
        <w:r>
          <w:rPr>
            <w:color w:val="0000FF"/>
            <w:u w:val="single"/>
          </w:rPr>
          <w:t>Hab Homes</w:t>
        </w:r>
        <w:r>
          <w:fldChar w:fldCharType="end"/>
        </w:r>
        <w:r>
          <w:fldChar w:fldCharType="begin"/>
        </w:r>
        <w:r>
          <w:instrText>HYPERLINK \l "h.1tuee74"</w:instrText>
        </w:r>
        <w:r>
          <w:fldChar w:fldCharType="separate"/>
        </w:r>
        <w:r>
          <w:tab/>
        </w:r>
        <w:r>
          <w:fldChar w:fldCharType="end"/>
        </w:r>
        <w:r>
          <w:fldChar w:fldCharType="begin"/>
        </w:r>
        <w:r>
          <w:instrText>HYPERLINK \l "h.1tuee74"</w:instrText>
        </w:r>
        <w:r>
          <w:fldChar w:fldCharType="end"/>
        </w:r>
      </w:ins>
    </w:p>
    <w:p w14:paraId="7DDB3BA2" w14:textId="77777777" w:rsidR="00933ABF" w:rsidRDefault="00617DEC">
      <w:pPr>
        <w:tabs>
          <w:tab w:val="right" w:pos="9350"/>
        </w:tabs>
        <w:spacing w:after="100"/>
        <w:ind w:left="240"/>
        <w:rPr>
          <w:ins w:id="199" w:author="Sue A Darby" w:date="2015-10-08T14:03:00Z"/>
        </w:rPr>
      </w:pPr>
      <w:ins w:id="200" w:author="Sue A Darby" w:date="2015-10-08T14:03:00Z">
        <w:r>
          <w:fldChar w:fldCharType="begin"/>
        </w:r>
        <w:r>
          <w:instrText>HYPERLINK \l "h.4du1wux"</w:instrText>
        </w:r>
        <w:r>
          <w:fldChar w:fldCharType="separate"/>
        </w:r>
        <w:r>
          <w:rPr>
            <w:color w:val="0000FF"/>
            <w:u w:val="single"/>
          </w:rPr>
          <w:t>Respite/Day hab</w:t>
        </w:r>
        <w:r>
          <w:fldChar w:fldCharType="end"/>
        </w:r>
        <w:r>
          <w:fldChar w:fldCharType="begin"/>
        </w:r>
        <w:r>
          <w:instrText>HYPERLINK \l "h.4du1wux"</w:instrText>
        </w:r>
        <w:r>
          <w:fldChar w:fldCharType="separate"/>
        </w:r>
        <w:r>
          <w:tab/>
        </w:r>
        <w:r>
          <w:fldChar w:fldCharType="end"/>
        </w:r>
        <w:r>
          <w:fldChar w:fldCharType="begin"/>
        </w:r>
        <w:r>
          <w:instrText>HYPERLINK \l "h.4du1wux"</w:instrText>
        </w:r>
        <w:r>
          <w:fldChar w:fldCharType="end"/>
        </w:r>
      </w:ins>
    </w:p>
    <w:p w14:paraId="5E8BB7A0" w14:textId="77777777" w:rsidR="00933ABF" w:rsidRDefault="00617DEC">
      <w:pPr>
        <w:tabs>
          <w:tab w:val="right" w:pos="9350"/>
        </w:tabs>
        <w:spacing w:after="100"/>
        <w:ind w:left="240"/>
        <w:rPr>
          <w:ins w:id="201" w:author="Sue A Darby" w:date="2015-10-08T14:03:00Z"/>
        </w:rPr>
      </w:pPr>
      <w:ins w:id="202" w:author="Sue A Darby" w:date="2015-10-08T14:03:00Z">
        <w:r>
          <w:fldChar w:fldCharType="begin"/>
        </w:r>
        <w:r>
          <w:instrText>HYPERLINK \l "h.2szc72q"</w:instrText>
        </w:r>
        <w:r>
          <w:fldChar w:fldCharType="separate"/>
        </w:r>
        <w:r>
          <w:rPr>
            <w:color w:val="0000FF"/>
            <w:u w:val="single"/>
          </w:rPr>
          <w:t>Approvals</w:t>
        </w:r>
        <w:r>
          <w:fldChar w:fldCharType="end"/>
        </w:r>
        <w:r>
          <w:fldChar w:fldCharType="begin"/>
        </w:r>
        <w:r>
          <w:instrText>HYPERLINK \l "h.2szc72q"</w:instrText>
        </w:r>
        <w:r>
          <w:fldChar w:fldCharType="separate"/>
        </w:r>
        <w:r>
          <w:tab/>
        </w:r>
        <w:r>
          <w:fldChar w:fldCharType="end"/>
        </w:r>
        <w:r>
          <w:fldChar w:fldCharType="begin"/>
        </w:r>
        <w:r>
          <w:instrText>HYPERLINK \l "h.2szc72q"</w:instrText>
        </w:r>
        <w:r>
          <w:fldChar w:fldCharType="end"/>
        </w:r>
      </w:ins>
    </w:p>
    <w:p w14:paraId="3110660B" w14:textId="77777777" w:rsidR="00933ABF" w:rsidRDefault="00617DEC">
      <w:pPr>
        <w:tabs>
          <w:tab w:val="right" w:pos="9350"/>
        </w:tabs>
        <w:spacing w:after="100"/>
        <w:ind w:left="240"/>
        <w:rPr>
          <w:ins w:id="203" w:author="Sue A Darby" w:date="2015-10-08T14:03:00Z"/>
        </w:rPr>
      </w:pPr>
      <w:ins w:id="204" w:author="Sue A Darby" w:date="2015-10-08T14:03:00Z">
        <w:r>
          <w:fldChar w:fldCharType="begin"/>
        </w:r>
        <w:r>
          <w:instrText>HYPERLINK \l "h.184mhaj"</w:instrText>
        </w:r>
        <w:r>
          <w:fldChar w:fldCharType="separate"/>
        </w:r>
        <w:r>
          <w:rPr>
            <w:color w:val="0000FF"/>
            <w:u w:val="single"/>
          </w:rPr>
          <w:t>Filing</w:t>
        </w:r>
        <w:r>
          <w:fldChar w:fldCharType="end"/>
        </w:r>
        <w:r>
          <w:fldChar w:fldCharType="begin"/>
        </w:r>
        <w:r>
          <w:instrText>HYPERLINK \l "h.184mhaj"</w:instrText>
        </w:r>
        <w:r>
          <w:fldChar w:fldCharType="separate"/>
        </w:r>
        <w:r>
          <w:tab/>
        </w:r>
        <w:r>
          <w:fldChar w:fldCharType="end"/>
        </w:r>
        <w:r>
          <w:fldChar w:fldCharType="begin"/>
        </w:r>
        <w:r>
          <w:instrText>HYPERLINK \l "h.184mhaj"</w:instrText>
        </w:r>
        <w:r>
          <w:fldChar w:fldCharType="end"/>
        </w:r>
      </w:ins>
    </w:p>
    <w:p w14:paraId="5D278392" w14:textId="77777777" w:rsidR="00933ABF" w:rsidRDefault="00617DEC">
      <w:pPr>
        <w:tabs>
          <w:tab w:val="right" w:pos="9350"/>
        </w:tabs>
        <w:spacing w:after="100"/>
        <w:rPr>
          <w:ins w:id="205" w:author="Sue A Darby" w:date="2015-10-08T14:03:00Z"/>
        </w:rPr>
      </w:pPr>
      <w:ins w:id="206" w:author="Sue A Darby" w:date="2015-10-08T14:03:00Z">
        <w:r>
          <w:fldChar w:fldCharType="begin"/>
        </w:r>
        <w:r>
          <w:instrText>HYPERLINK \l "h.3s49zyc"</w:instrText>
        </w:r>
        <w:r>
          <w:fldChar w:fldCharType="separate"/>
        </w:r>
        <w:r>
          <w:rPr>
            <w:color w:val="0000FF"/>
            <w:u w:val="single"/>
          </w:rPr>
          <w:t>Approved Providers</w:t>
        </w:r>
        <w:r>
          <w:fldChar w:fldCharType="end"/>
        </w:r>
        <w:r>
          <w:fldChar w:fldCharType="begin"/>
        </w:r>
        <w:r>
          <w:instrText>HYPERLINK \l "h.3s49zyc"</w:instrText>
        </w:r>
        <w:r>
          <w:fldChar w:fldCharType="separate"/>
        </w:r>
        <w:r>
          <w:tab/>
        </w:r>
        <w:r>
          <w:fldChar w:fldCharType="end"/>
        </w:r>
        <w:r>
          <w:fldChar w:fldCharType="begin"/>
        </w:r>
        <w:r>
          <w:instrText>HYPE</w:instrText>
        </w:r>
        <w:r>
          <w:instrText>RLINK \l "h.3s49zyc"</w:instrText>
        </w:r>
        <w:r>
          <w:fldChar w:fldCharType="end"/>
        </w:r>
      </w:ins>
    </w:p>
    <w:p w14:paraId="4FEF4E22" w14:textId="77777777" w:rsidR="00933ABF" w:rsidRDefault="00617DEC">
      <w:pPr>
        <w:tabs>
          <w:tab w:val="right" w:pos="9350"/>
        </w:tabs>
        <w:spacing w:after="100"/>
        <w:ind w:left="240"/>
        <w:rPr>
          <w:ins w:id="207" w:author="Sue A Darby" w:date="2015-10-08T14:03:00Z"/>
        </w:rPr>
      </w:pPr>
      <w:ins w:id="208" w:author="Sue A Darby" w:date="2015-10-08T14:03:00Z">
        <w:r>
          <w:fldChar w:fldCharType="begin"/>
        </w:r>
        <w:r>
          <w:instrText>HYPERLINK \l "h.279ka65"</w:instrText>
        </w:r>
        <w:r>
          <w:fldChar w:fldCharType="separate"/>
        </w:r>
        <w:r>
          <w:rPr>
            <w:color w:val="0000FF"/>
            <w:u w:val="single"/>
          </w:rPr>
          <w:t>Details Tab</w:t>
        </w:r>
        <w:r>
          <w:fldChar w:fldCharType="end"/>
        </w:r>
        <w:r>
          <w:fldChar w:fldCharType="begin"/>
        </w:r>
        <w:r>
          <w:instrText>HYPERLINK \l "h.279ka65"</w:instrText>
        </w:r>
        <w:r>
          <w:fldChar w:fldCharType="separate"/>
        </w:r>
        <w:r>
          <w:tab/>
        </w:r>
        <w:r>
          <w:fldChar w:fldCharType="end"/>
        </w:r>
        <w:r>
          <w:fldChar w:fldCharType="begin"/>
        </w:r>
        <w:r>
          <w:instrText>HYPERLINK \l "h.279ka65"</w:instrText>
        </w:r>
        <w:r>
          <w:fldChar w:fldCharType="end"/>
        </w:r>
      </w:ins>
    </w:p>
    <w:p w14:paraId="2A953CE1" w14:textId="77777777" w:rsidR="00933ABF" w:rsidRDefault="00617DEC">
      <w:pPr>
        <w:tabs>
          <w:tab w:val="right" w:pos="9350"/>
        </w:tabs>
        <w:spacing w:after="100"/>
        <w:ind w:left="240"/>
        <w:rPr>
          <w:ins w:id="209" w:author="Sue A Darby" w:date="2015-10-08T14:03:00Z"/>
        </w:rPr>
      </w:pPr>
      <w:ins w:id="210" w:author="Sue A Darby" w:date="2015-10-08T14:03:00Z">
        <w:r>
          <w:fldChar w:fldCharType="begin"/>
        </w:r>
        <w:r>
          <w:instrText>HYPERLINK \l "h.meukdy"</w:instrText>
        </w:r>
        <w:r>
          <w:fldChar w:fldCharType="separate"/>
        </w:r>
        <w:r>
          <w:rPr>
            <w:color w:val="0000FF"/>
            <w:u w:val="single"/>
          </w:rPr>
          <w:t>Contacts</w:t>
        </w:r>
        <w:r>
          <w:fldChar w:fldCharType="end"/>
        </w:r>
        <w:r>
          <w:fldChar w:fldCharType="begin"/>
        </w:r>
        <w:r>
          <w:instrText>HYPERLINK \l "h.meukdy"</w:instrText>
        </w:r>
        <w:r>
          <w:fldChar w:fldCharType="separate"/>
        </w:r>
        <w:r>
          <w:tab/>
        </w:r>
        <w:r>
          <w:fldChar w:fldCharType="end"/>
        </w:r>
        <w:r>
          <w:fldChar w:fldCharType="begin"/>
        </w:r>
        <w:r>
          <w:instrText>HYPERLINK \l "h.meukdy"</w:instrText>
        </w:r>
        <w:r>
          <w:fldChar w:fldCharType="end"/>
        </w:r>
      </w:ins>
    </w:p>
    <w:p w14:paraId="3A4D4500" w14:textId="77777777" w:rsidR="00933ABF" w:rsidRDefault="00617DEC">
      <w:pPr>
        <w:tabs>
          <w:tab w:val="right" w:pos="9350"/>
        </w:tabs>
        <w:spacing w:after="100"/>
        <w:ind w:left="240"/>
        <w:rPr>
          <w:ins w:id="211" w:author="Sue A Darby" w:date="2015-10-08T14:03:00Z"/>
        </w:rPr>
      </w:pPr>
      <w:ins w:id="212" w:author="Sue A Darby" w:date="2015-10-08T14:03:00Z">
        <w:r>
          <w:fldChar w:fldCharType="begin"/>
        </w:r>
        <w:r>
          <w:instrText>HYPERLINK \l "h.36ei31r"</w:instrText>
        </w:r>
        <w:r>
          <w:fldChar w:fldCharType="separate"/>
        </w:r>
        <w:r>
          <w:rPr>
            <w:color w:val="0000FF"/>
            <w:u w:val="single"/>
          </w:rPr>
          <w:t>Categories of Service (Medica</w:t>
        </w:r>
        <w:r>
          <w:rPr>
            <w:color w:val="0000FF"/>
            <w:u w:val="single"/>
          </w:rPr>
          <w:t>id Tab)</w:t>
        </w:r>
        <w:r>
          <w:fldChar w:fldCharType="end"/>
        </w:r>
        <w:r>
          <w:fldChar w:fldCharType="begin"/>
        </w:r>
        <w:r>
          <w:instrText>HYPERLINK \l "h.36ei31r"</w:instrText>
        </w:r>
        <w:r>
          <w:fldChar w:fldCharType="separate"/>
        </w:r>
        <w:r>
          <w:tab/>
        </w:r>
        <w:r>
          <w:fldChar w:fldCharType="end"/>
        </w:r>
        <w:r>
          <w:fldChar w:fldCharType="begin"/>
        </w:r>
        <w:r>
          <w:instrText>HYPERLINK \l "h.36ei31r"</w:instrText>
        </w:r>
        <w:r>
          <w:fldChar w:fldCharType="end"/>
        </w:r>
      </w:ins>
    </w:p>
    <w:p w14:paraId="415CF2DB" w14:textId="77777777" w:rsidR="00933ABF" w:rsidRDefault="00617DEC">
      <w:pPr>
        <w:tabs>
          <w:tab w:val="right" w:pos="9350"/>
        </w:tabs>
        <w:spacing w:after="100"/>
        <w:ind w:left="480"/>
        <w:rPr>
          <w:ins w:id="213" w:author="Sue A Darby" w:date="2015-10-08T14:03:00Z"/>
        </w:rPr>
      </w:pPr>
      <w:ins w:id="214" w:author="Sue A Darby" w:date="2015-10-08T14:03:00Z">
        <w:r>
          <w:fldChar w:fldCharType="begin"/>
        </w:r>
        <w:r>
          <w:instrText>HYPERLINK \l "h.1ljsd9k"</w:instrText>
        </w:r>
        <w:r>
          <w:fldChar w:fldCharType="separate"/>
        </w:r>
        <w:r>
          <w:rPr>
            <w:color w:val="0000FF"/>
            <w:u w:val="single"/>
          </w:rPr>
          <w:t>All Agencies</w:t>
        </w:r>
        <w:r>
          <w:fldChar w:fldCharType="end"/>
        </w:r>
        <w:r>
          <w:fldChar w:fldCharType="begin"/>
        </w:r>
        <w:r>
          <w:instrText>HYPERLINK \l "h.1ljsd9k"</w:instrText>
        </w:r>
        <w:r>
          <w:fldChar w:fldCharType="separate"/>
        </w:r>
        <w:r>
          <w:tab/>
        </w:r>
        <w:r>
          <w:fldChar w:fldCharType="end"/>
        </w:r>
        <w:r>
          <w:fldChar w:fldCharType="begin"/>
        </w:r>
        <w:r>
          <w:instrText>HYPERLINK \l "h.1ljsd9k"</w:instrText>
        </w:r>
        <w:r>
          <w:fldChar w:fldCharType="end"/>
        </w:r>
      </w:ins>
    </w:p>
    <w:p w14:paraId="25DD9DF1" w14:textId="77777777" w:rsidR="00933ABF" w:rsidRDefault="00617DEC">
      <w:pPr>
        <w:tabs>
          <w:tab w:val="right" w:pos="9350"/>
        </w:tabs>
        <w:spacing w:after="100"/>
        <w:ind w:left="480"/>
        <w:rPr>
          <w:ins w:id="215" w:author="Sue A Darby" w:date="2015-10-08T14:03:00Z"/>
        </w:rPr>
      </w:pPr>
      <w:ins w:id="216" w:author="Sue A Darby" w:date="2015-10-08T14:03:00Z">
        <w:r>
          <w:fldChar w:fldCharType="begin"/>
        </w:r>
        <w:r>
          <w:instrText>HYPERLINK \l "h.45jfvxd"</w:instrText>
        </w:r>
        <w:r>
          <w:fldChar w:fldCharType="separate"/>
        </w:r>
        <w:r>
          <w:rPr>
            <w:color w:val="0000FF"/>
            <w:u w:val="single"/>
          </w:rPr>
          <w:t>Care Coordination (Individual)</w:t>
        </w:r>
        <w:r>
          <w:fldChar w:fldCharType="end"/>
        </w:r>
        <w:r>
          <w:fldChar w:fldCharType="begin"/>
        </w:r>
        <w:r>
          <w:instrText>HYPERLINK \l "h.45jfvxd"</w:instrText>
        </w:r>
        <w:r>
          <w:fldChar w:fldCharType="separate"/>
        </w:r>
        <w:r>
          <w:tab/>
        </w:r>
        <w:r>
          <w:fldChar w:fldCharType="end"/>
        </w:r>
        <w:r>
          <w:fldChar w:fldCharType="begin"/>
        </w:r>
        <w:r>
          <w:instrText>HYPERLINK \l "h.45jfvxd"</w:instrText>
        </w:r>
        <w:r>
          <w:fldChar w:fldCharType="end"/>
        </w:r>
      </w:ins>
    </w:p>
    <w:p w14:paraId="4200ECFC" w14:textId="77777777" w:rsidR="00933ABF" w:rsidRDefault="00617DEC">
      <w:pPr>
        <w:tabs>
          <w:tab w:val="right" w:pos="9350"/>
        </w:tabs>
        <w:spacing w:after="100"/>
        <w:ind w:left="480"/>
        <w:rPr>
          <w:ins w:id="217" w:author="Sue A Darby" w:date="2015-10-08T14:03:00Z"/>
        </w:rPr>
      </w:pPr>
      <w:ins w:id="218" w:author="Sue A Darby" w:date="2015-10-08T14:03:00Z">
        <w:r>
          <w:fldChar w:fldCharType="begin"/>
        </w:r>
        <w:r>
          <w:instrText>HYPERLINK \l "h.2koq656"</w:instrText>
        </w:r>
        <w:r>
          <w:fldChar w:fldCharType="separate"/>
        </w:r>
        <w:r>
          <w:rPr>
            <w:color w:val="0000FF"/>
            <w:u w:val="single"/>
          </w:rPr>
          <w:t>Care Coordination (Agency)</w:t>
        </w:r>
        <w:r>
          <w:fldChar w:fldCharType="end"/>
        </w:r>
        <w:r>
          <w:fldChar w:fldCharType="begin"/>
        </w:r>
        <w:r>
          <w:instrText>HYPERLINK \l "h.2koq656"</w:instrText>
        </w:r>
        <w:r>
          <w:fldChar w:fldCharType="separate"/>
        </w:r>
        <w:r>
          <w:tab/>
        </w:r>
        <w:r>
          <w:fldChar w:fldCharType="end"/>
        </w:r>
        <w:r>
          <w:fldChar w:fldCharType="begin"/>
        </w:r>
        <w:r>
          <w:instrText>HYPERLINK \l "h.2koq656"</w:instrText>
        </w:r>
        <w:r>
          <w:fldChar w:fldCharType="end"/>
        </w:r>
      </w:ins>
    </w:p>
    <w:p w14:paraId="38904F7F" w14:textId="77777777" w:rsidR="00933ABF" w:rsidRDefault="00617DEC">
      <w:pPr>
        <w:tabs>
          <w:tab w:val="right" w:pos="9350"/>
        </w:tabs>
        <w:spacing w:after="100"/>
        <w:ind w:left="480"/>
        <w:rPr>
          <w:ins w:id="219" w:author="Sue A Darby" w:date="2015-10-08T14:03:00Z"/>
        </w:rPr>
      </w:pPr>
      <w:ins w:id="220" w:author="Sue A Darby" w:date="2015-10-08T14:03:00Z">
        <w:r>
          <w:fldChar w:fldCharType="begin"/>
        </w:r>
        <w:r>
          <w:instrText>HYPERLINK \l "h.zu0gcz"</w:instrText>
        </w:r>
        <w:r>
          <w:fldChar w:fldCharType="separate"/>
        </w:r>
        <w:r>
          <w:rPr>
            <w:color w:val="0000FF"/>
            <w:u w:val="single"/>
          </w:rPr>
          <w:t>PCA</w:t>
        </w:r>
        <w:r>
          <w:fldChar w:fldCharType="end"/>
        </w:r>
        <w:r>
          <w:fldChar w:fldCharType="begin"/>
        </w:r>
        <w:r>
          <w:instrText>HYPERLINK \l "h.zu0gcz"</w:instrText>
        </w:r>
        <w:r>
          <w:fldChar w:fldCharType="separate"/>
        </w:r>
        <w:r>
          <w:tab/>
        </w:r>
        <w:r>
          <w:fldChar w:fldCharType="end"/>
        </w:r>
        <w:r>
          <w:fldChar w:fldCharType="begin"/>
        </w:r>
        <w:r>
          <w:instrText>HYPERLINK \l "h.zu0gcz"</w:instrText>
        </w:r>
        <w:r>
          <w:fldChar w:fldCharType="end"/>
        </w:r>
      </w:ins>
    </w:p>
    <w:p w14:paraId="13468DB6" w14:textId="77777777" w:rsidR="00933ABF" w:rsidRDefault="00617DEC">
      <w:pPr>
        <w:tabs>
          <w:tab w:val="right" w:pos="9350"/>
        </w:tabs>
        <w:spacing w:after="100"/>
        <w:ind w:left="480"/>
        <w:rPr>
          <w:ins w:id="221" w:author="Sue A Darby" w:date="2015-10-08T14:03:00Z"/>
        </w:rPr>
      </w:pPr>
      <w:ins w:id="222" w:author="Sue A Darby" w:date="2015-10-08T14:03:00Z">
        <w:r>
          <w:fldChar w:fldCharType="begin"/>
        </w:r>
        <w:r>
          <w:instrText>HYPERLINK \l "h.3jtnz0s"</w:instrText>
        </w:r>
        <w:r>
          <w:fldChar w:fldCharType="separate"/>
        </w:r>
        <w:r>
          <w:rPr>
            <w:color w:val="0000FF"/>
            <w:u w:val="single"/>
          </w:rPr>
          <w:t>Respite</w:t>
        </w:r>
        <w:r>
          <w:fldChar w:fldCharType="end"/>
        </w:r>
        <w:r>
          <w:fldChar w:fldCharType="begin"/>
        </w:r>
        <w:r>
          <w:instrText>HYPER</w:instrText>
        </w:r>
        <w:r>
          <w:instrText>LINK \l "h.3jtnz0s"</w:instrText>
        </w:r>
        <w:r>
          <w:fldChar w:fldCharType="separate"/>
        </w:r>
        <w:r>
          <w:tab/>
        </w:r>
        <w:r>
          <w:fldChar w:fldCharType="end"/>
        </w:r>
        <w:r>
          <w:fldChar w:fldCharType="begin"/>
        </w:r>
        <w:r>
          <w:instrText>HYPERLINK \l "h.3jtnz0s"</w:instrText>
        </w:r>
        <w:r>
          <w:fldChar w:fldCharType="end"/>
        </w:r>
      </w:ins>
    </w:p>
    <w:p w14:paraId="14B7390A" w14:textId="77777777" w:rsidR="00933ABF" w:rsidRDefault="00617DEC">
      <w:pPr>
        <w:tabs>
          <w:tab w:val="right" w:pos="9350"/>
        </w:tabs>
        <w:spacing w:after="100"/>
        <w:ind w:left="480"/>
        <w:rPr>
          <w:ins w:id="223" w:author="Sue A Darby" w:date="2015-10-08T14:03:00Z"/>
        </w:rPr>
      </w:pPr>
      <w:ins w:id="224" w:author="Sue A Darby" w:date="2015-10-08T14:03:00Z">
        <w:r>
          <w:fldChar w:fldCharType="begin"/>
        </w:r>
        <w:r>
          <w:instrText>HYPERLINK \l "h.1yyy98l"</w:instrText>
        </w:r>
        <w:r>
          <w:fldChar w:fldCharType="separate"/>
        </w:r>
        <w:r>
          <w:rPr>
            <w:color w:val="0000FF"/>
            <w:u w:val="single"/>
          </w:rPr>
          <w:t>Day Habilitation</w:t>
        </w:r>
        <w:r>
          <w:fldChar w:fldCharType="end"/>
        </w:r>
        <w:r>
          <w:fldChar w:fldCharType="begin"/>
        </w:r>
        <w:r>
          <w:instrText>HYPERLINK \l "h.1yyy98l"</w:instrText>
        </w:r>
        <w:r>
          <w:fldChar w:fldCharType="separate"/>
        </w:r>
        <w:r>
          <w:tab/>
        </w:r>
        <w:r>
          <w:fldChar w:fldCharType="end"/>
        </w:r>
        <w:r>
          <w:fldChar w:fldCharType="begin"/>
        </w:r>
        <w:r>
          <w:instrText>HYPERLINK \l "h.1yyy98l"</w:instrText>
        </w:r>
        <w:r>
          <w:fldChar w:fldCharType="end"/>
        </w:r>
      </w:ins>
    </w:p>
    <w:p w14:paraId="5413F7C5" w14:textId="77777777" w:rsidR="00933ABF" w:rsidRDefault="00617DEC">
      <w:pPr>
        <w:tabs>
          <w:tab w:val="right" w:pos="9350"/>
        </w:tabs>
        <w:spacing w:after="100"/>
        <w:ind w:left="480"/>
        <w:rPr>
          <w:ins w:id="225" w:author="Sue A Darby" w:date="2015-10-08T14:03:00Z"/>
        </w:rPr>
      </w:pPr>
      <w:ins w:id="226" w:author="Sue A Darby" w:date="2015-10-08T14:03:00Z">
        <w:r>
          <w:fldChar w:fldCharType="begin"/>
        </w:r>
        <w:r>
          <w:instrText>HYPERLINK \l "h.4iylrwe"</w:instrText>
        </w:r>
        <w:r>
          <w:fldChar w:fldCharType="separate"/>
        </w:r>
        <w:r>
          <w:rPr>
            <w:color w:val="0000FF"/>
            <w:u w:val="single"/>
          </w:rPr>
          <w:t>Residential Habilitation</w:t>
        </w:r>
        <w:r>
          <w:fldChar w:fldCharType="end"/>
        </w:r>
        <w:r>
          <w:fldChar w:fldCharType="begin"/>
        </w:r>
        <w:r>
          <w:instrText>HYPERLINK \l "h.4iylrwe"</w:instrText>
        </w:r>
        <w:r>
          <w:fldChar w:fldCharType="separate"/>
        </w:r>
        <w:r>
          <w:tab/>
        </w:r>
        <w:r>
          <w:fldChar w:fldCharType="end"/>
        </w:r>
        <w:r>
          <w:fldChar w:fldCharType="begin"/>
        </w:r>
        <w:r>
          <w:instrText>HYPERLINK \l "h.4iylrwe"</w:instrText>
        </w:r>
        <w:r>
          <w:fldChar w:fldCharType="end"/>
        </w:r>
      </w:ins>
    </w:p>
    <w:p w14:paraId="1D1510D1" w14:textId="77777777" w:rsidR="00933ABF" w:rsidRDefault="00617DEC">
      <w:pPr>
        <w:tabs>
          <w:tab w:val="right" w:pos="9350"/>
        </w:tabs>
        <w:spacing w:after="100"/>
        <w:ind w:left="480"/>
        <w:rPr>
          <w:ins w:id="227" w:author="Sue A Darby" w:date="2015-10-08T14:03:00Z"/>
        </w:rPr>
      </w:pPr>
      <w:ins w:id="228" w:author="Sue A Darby" w:date="2015-10-08T14:03:00Z">
        <w:r>
          <w:fldChar w:fldCharType="begin"/>
        </w:r>
        <w:r>
          <w:instrText>HY</w:instrText>
        </w:r>
        <w:r>
          <w:instrText>PERLINK \l "h.2y3w247"</w:instrText>
        </w:r>
        <w:r>
          <w:fldChar w:fldCharType="separate"/>
        </w:r>
        <w:r>
          <w:rPr>
            <w:color w:val="0000FF"/>
            <w:u w:val="single"/>
          </w:rPr>
          <w:t>RSL</w:t>
        </w:r>
        <w:r>
          <w:fldChar w:fldCharType="end"/>
        </w:r>
        <w:r>
          <w:fldChar w:fldCharType="begin"/>
        </w:r>
        <w:r>
          <w:instrText>HYPERLINK \l "h.2y3w247"</w:instrText>
        </w:r>
        <w:r>
          <w:fldChar w:fldCharType="separate"/>
        </w:r>
        <w:r>
          <w:tab/>
        </w:r>
        <w:r>
          <w:fldChar w:fldCharType="end"/>
        </w:r>
        <w:r>
          <w:fldChar w:fldCharType="begin"/>
        </w:r>
        <w:r>
          <w:instrText>HYPERLINK \l "h.2y3w247"</w:instrText>
        </w:r>
        <w:r>
          <w:fldChar w:fldCharType="end"/>
        </w:r>
      </w:ins>
    </w:p>
    <w:p w14:paraId="4C32EA02" w14:textId="77777777" w:rsidR="00933ABF" w:rsidRDefault="00617DEC">
      <w:pPr>
        <w:tabs>
          <w:tab w:val="right" w:pos="9350"/>
        </w:tabs>
        <w:spacing w:after="100"/>
        <w:ind w:left="480"/>
        <w:rPr>
          <w:ins w:id="229" w:author="Sue A Darby" w:date="2015-10-08T14:03:00Z"/>
        </w:rPr>
      </w:pPr>
      <w:ins w:id="230" w:author="Sue A Darby" w:date="2015-10-08T14:03:00Z">
        <w:r>
          <w:fldChar w:fldCharType="begin"/>
        </w:r>
        <w:r>
          <w:instrText>HYPERLINK \l "h.1d96cc0"</w:instrText>
        </w:r>
        <w:r>
          <w:fldChar w:fldCharType="separate"/>
        </w:r>
        <w:r>
          <w:rPr>
            <w:color w:val="0000FF"/>
            <w:u w:val="single"/>
          </w:rPr>
          <w:t>All other services</w:t>
        </w:r>
        <w:r>
          <w:fldChar w:fldCharType="end"/>
        </w:r>
        <w:r>
          <w:fldChar w:fldCharType="begin"/>
        </w:r>
        <w:r>
          <w:instrText>HYPERLINK \l "h.1d96cc0"</w:instrText>
        </w:r>
        <w:r>
          <w:fldChar w:fldCharType="separate"/>
        </w:r>
        <w:r>
          <w:tab/>
        </w:r>
        <w:r>
          <w:fldChar w:fldCharType="end"/>
        </w:r>
        <w:r>
          <w:fldChar w:fldCharType="begin"/>
        </w:r>
        <w:r>
          <w:instrText>HYPERLINK \l "h.1d96cc0"</w:instrText>
        </w:r>
        <w:r>
          <w:fldChar w:fldCharType="end"/>
        </w:r>
      </w:ins>
    </w:p>
    <w:p w14:paraId="58481E86" w14:textId="77777777" w:rsidR="00933ABF" w:rsidRDefault="00617DEC">
      <w:pPr>
        <w:tabs>
          <w:tab w:val="right" w:pos="9350"/>
        </w:tabs>
        <w:spacing w:after="100"/>
        <w:ind w:left="240"/>
        <w:rPr>
          <w:ins w:id="231" w:author="Sue A Darby" w:date="2015-10-08T14:03:00Z"/>
        </w:rPr>
      </w:pPr>
      <w:ins w:id="232" w:author="Sue A Darby" w:date="2015-10-08T14:03:00Z">
        <w:r>
          <w:rPr>
            <w:noProof/>
          </w:rPr>
          <w:drawing>
            <wp:inline distT="0" distB="0" distL="0" distR="0" wp14:anchorId="71735EF1" wp14:editId="720E3238">
              <wp:extent cx="264668" cy="329047"/>
              <wp:effectExtent l="0" t="0" r="0" b="0"/>
              <wp:docPr id="72" name="image135.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35.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fldChar w:fldCharType="begin"/>
        </w:r>
        <w:r>
          <w:instrText>HYPERLINK \l "h.3x8tuzt"</w:instrText>
        </w:r>
        <w:r>
          <w:fldChar w:fldCharType="separate"/>
        </w:r>
        <w:r>
          <w:rPr>
            <w:color w:val="0000FF"/>
            <w:u w:val="single"/>
          </w:rPr>
          <w:t>Linking Providers Care Coordinators and Residential Habilitation Homes</w:t>
        </w:r>
        <w:r>
          <w:fldChar w:fldCharType="end"/>
        </w:r>
        <w:r>
          <w:fldChar w:fldCharType="begin"/>
        </w:r>
        <w:r>
          <w:instrText>HYPERLINK \l "h.3x8tuzt"</w:instrText>
        </w:r>
        <w:r>
          <w:fldChar w:fldCharType="separate"/>
        </w:r>
        <w:r>
          <w:tab/>
        </w:r>
        <w:r>
          <w:fldChar w:fldCharType="end"/>
        </w:r>
        <w:r>
          <w:fldChar w:fldCharType="begin"/>
        </w:r>
        <w:r>
          <w:instrText>HYPERLINK \l "h.3x8tuzt"</w:instrText>
        </w:r>
        <w:r>
          <w:fldChar w:fldCharType="end"/>
        </w:r>
      </w:ins>
    </w:p>
    <w:p w14:paraId="61C7E5AD" w14:textId="77777777" w:rsidR="00933ABF" w:rsidRDefault="00617DEC">
      <w:pPr>
        <w:tabs>
          <w:tab w:val="right" w:pos="9350"/>
        </w:tabs>
        <w:spacing w:after="100"/>
        <w:ind w:left="480"/>
        <w:rPr>
          <w:ins w:id="233" w:author="Sue A Darby" w:date="2015-10-08T14:03:00Z"/>
        </w:rPr>
      </w:pPr>
      <w:ins w:id="234" w:author="Sue A Darby" w:date="2015-10-08T14:03:00Z">
        <w:r>
          <w:fldChar w:fldCharType="begin"/>
        </w:r>
        <w:r>
          <w:instrText>HYPERLINK \l "h.rjefff"</w:instrText>
        </w:r>
        <w:r>
          <w:fldChar w:fldCharType="separate"/>
        </w:r>
        <w:r>
          <w:rPr>
            <w:color w:val="0000FF"/>
            <w:u w:val="single"/>
          </w:rPr>
          <w:t>Agents, Agencies and Renderers</w:t>
        </w:r>
        <w:r>
          <w:fldChar w:fldCharType="end"/>
        </w:r>
        <w:r>
          <w:fldChar w:fldCharType="begin"/>
        </w:r>
        <w:r>
          <w:instrText>HYPERLINK \l "h.rjefff"</w:instrText>
        </w:r>
        <w:r>
          <w:fldChar w:fldCharType="separate"/>
        </w:r>
        <w:r>
          <w:tab/>
        </w:r>
        <w:r>
          <w:fldChar w:fldCharType="end"/>
        </w:r>
        <w:r>
          <w:fldChar w:fldCharType="begin"/>
        </w:r>
        <w:r>
          <w:instrText>HYPERLINK \l "h.rjefff"</w:instrText>
        </w:r>
        <w:r>
          <w:fldChar w:fldCharType="end"/>
        </w:r>
      </w:ins>
    </w:p>
    <w:p w14:paraId="4CC3065F" w14:textId="77777777" w:rsidR="00933ABF" w:rsidRDefault="00617DEC">
      <w:pPr>
        <w:tabs>
          <w:tab w:val="right" w:pos="9350"/>
        </w:tabs>
        <w:spacing w:after="100"/>
        <w:rPr>
          <w:ins w:id="235" w:author="Sue A Darby" w:date="2015-10-08T14:03:00Z"/>
        </w:rPr>
      </w:pPr>
      <w:ins w:id="236" w:author="Sue A Darby" w:date="2015-10-08T14:03:00Z">
        <w:r>
          <w:rPr>
            <w:noProof/>
          </w:rPr>
          <w:drawing>
            <wp:inline distT="0" distB="0" distL="0" distR="0" wp14:anchorId="25A97320" wp14:editId="70B251F0">
              <wp:extent cx="264668" cy="329047"/>
              <wp:effectExtent l="0" t="0" r="0" b="0"/>
              <wp:docPr id="71" name="image134.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34.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fldChar w:fldCharType="begin"/>
        </w:r>
        <w:r>
          <w:instrText>HYPERLINK \l "h.3b</w:instrText>
        </w:r>
        <w:r>
          <w:instrText>j1y38"</w:instrText>
        </w:r>
        <w:r>
          <w:fldChar w:fldCharType="separate"/>
        </w:r>
        <w:r>
          <w:rPr>
            <w:color w:val="0000FF"/>
            <w:u w:val="single"/>
          </w:rPr>
          <w:t>Notes</w:t>
        </w:r>
        <w:r>
          <w:fldChar w:fldCharType="end"/>
        </w:r>
        <w:r>
          <w:fldChar w:fldCharType="begin"/>
        </w:r>
        <w:r>
          <w:instrText>HYPERLINK \l "h.3bj1y38"</w:instrText>
        </w:r>
        <w:r>
          <w:fldChar w:fldCharType="separate"/>
        </w:r>
        <w:r>
          <w:tab/>
        </w:r>
        <w:r>
          <w:fldChar w:fldCharType="end"/>
        </w:r>
        <w:r>
          <w:fldChar w:fldCharType="begin"/>
        </w:r>
        <w:r>
          <w:instrText>HYPERLINK \l "h.3bj1y38"</w:instrText>
        </w:r>
        <w:r>
          <w:fldChar w:fldCharType="end"/>
        </w:r>
      </w:ins>
    </w:p>
    <w:p w14:paraId="70D85342" w14:textId="77777777" w:rsidR="00933ABF" w:rsidRDefault="00617DEC">
      <w:pPr>
        <w:tabs>
          <w:tab w:val="right" w:pos="9350"/>
        </w:tabs>
        <w:spacing w:after="100"/>
        <w:ind w:left="240"/>
        <w:rPr>
          <w:ins w:id="237" w:author="Sue A Darby" w:date="2015-10-08T14:03:00Z"/>
        </w:rPr>
      </w:pPr>
      <w:ins w:id="238" w:author="Sue A Darby" w:date="2015-10-08T14:03:00Z">
        <w:r>
          <w:fldChar w:fldCharType="begin"/>
        </w:r>
        <w:r>
          <w:instrText>HYPERLINK \l "h.1qoc8b1"</w:instrText>
        </w:r>
        <w:r>
          <w:fldChar w:fldCharType="separate"/>
        </w:r>
        <w:r>
          <w:rPr>
            <w:color w:val="0000FF"/>
            <w:u w:val="single"/>
          </w:rPr>
          <w:t>Care Coordinators</w:t>
        </w:r>
        <w:r>
          <w:fldChar w:fldCharType="end"/>
        </w:r>
        <w:r>
          <w:fldChar w:fldCharType="begin"/>
        </w:r>
        <w:r>
          <w:instrText>HYPERLINK \l "h.1qoc8b1"</w:instrText>
        </w:r>
        <w:r>
          <w:fldChar w:fldCharType="separate"/>
        </w:r>
        <w:r>
          <w:tab/>
        </w:r>
        <w:r>
          <w:fldChar w:fldCharType="end"/>
        </w:r>
        <w:r>
          <w:fldChar w:fldCharType="begin"/>
        </w:r>
        <w:r>
          <w:instrText>HYPERLINK \l "h.1qoc8b1"</w:instrText>
        </w:r>
        <w:r>
          <w:fldChar w:fldCharType="end"/>
        </w:r>
      </w:ins>
    </w:p>
    <w:p w14:paraId="35FF08A2" w14:textId="77777777" w:rsidR="00933ABF" w:rsidRDefault="00617DEC">
      <w:pPr>
        <w:tabs>
          <w:tab w:val="right" w:pos="9350"/>
        </w:tabs>
        <w:spacing w:after="100"/>
        <w:ind w:left="240"/>
        <w:rPr>
          <w:ins w:id="239" w:author="Sue A Darby" w:date="2015-10-08T14:03:00Z"/>
        </w:rPr>
      </w:pPr>
      <w:ins w:id="240" w:author="Sue A Darby" w:date="2015-10-08T14:03:00Z">
        <w:r>
          <w:fldChar w:fldCharType="begin"/>
        </w:r>
        <w:r>
          <w:instrText>HYPERLINK \l "h.4anzqyu"</w:instrText>
        </w:r>
        <w:r>
          <w:fldChar w:fldCharType="separate"/>
        </w:r>
        <w:r>
          <w:rPr>
            <w:color w:val="0000FF"/>
            <w:u w:val="single"/>
          </w:rPr>
          <w:t>All Providers</w:t>
        </w:r>
        <w:r>
          <w:fldChar w:fldCharType="end"/>
        </w:r>
        <w:r>
          <w:fldChar w:fldCharType="begin"/>
        </w:r>
        <w:r>
          <w:instrText>HYPERLINK \l "h.4anzqyu"</w:instrText>
        </w:r>
        <w:r>
          <w:fldChar w:fldCharType="separate"/>
        </w:r>
        <w:r>
          <w:tab/>
        </w:r>
        <w:r>
          <w:fldChar w:fldCharType="end"/>
        </w:r>
        <w:r>
          <w:fldChar w:fldCharType="begin"/>
        </w:r>
        <w:r>
          <w:instrText>HYPERLINK \l "h.4anz</w:instrText>
        </w:r>
        <w:r>
          <w:instrText>qyu"</w:instrText>
        </w:r>
        <w:r>
          <w:fldChar w:fldCharType="end"/>
        </w:r>
      </w:ins>
    </w:p>
    <w:p w14:paraId="13FAF9DC" w14:textId="77777777" w:rsidR="00933ABF" w:rsidRDefault="00617DEC">
      <w:pPr>
        <w:tabs>
          <w:tab w:val="right" w:pos="9350"/>
        </w:tabs>
        <w:spacing w:after="100"/>
        <w:ind w:left="240"/>
        <w:rPr>
          <w:ins w:id="241" w:author="Sue A Darby" w:date="2015-10-08T14:03:00Z"/>
        </w:rPr>
      </w:pPr>
      <w:ins w:id="242" w:author="Sue A Darby" w:date="2015-10-08T14:03:00Z">
        <w:r>
          <w:fldChar w:fldCharType="begin"/>
        </w:r>
        <w:r>
          <w:instrText>HYPERLINK \l "h.2pta16n"</w:instrText>
        </w:r>
        <w:r>
          <w:fldChar w:fldCharType="separate"/>
        </w:r>
        <w:r>
          <w:rPr>
            <w:color w:val="0000FF"/>
            <w:u w:val="single"/>
          </w:rPr>
          <w:t>PCA</w:t>
        </w:r>
        <w:r>
          <w:fldChar w:fldCharType="end"/>
        </w:r>
        <w:r>
          <w:fldChar w:fldCharType="begin"/>
        </w:r>
        <w:r>
          <w:instrText>HYPERLINK \l "h.2pta16n"</w:instrText>
        </w:r>
        <w:r>
          <w:fldChar w:fldCharType="separate"/>
        </w:r>
        <w:r>
          <w:tab/>
        </w:r>
        <w:r>
          <w:fldChar w:fldCharType="end"/>
        </w:r>
        <w:r>
          <w:fldChar w:fldCharType="begin"/>
        </w:r>
        <w:r>
          <w:instrText>HYPERLINK \l "h.2pta16n"</w:instrText>
        </w:r>
        <w:r>
          <w:fldChar w:fldCharType="end"/>
        </w:r>
      </w:ins>
    </w:p>
    <w:p w14:paraId="1E501995" w14:textId="77777777" w:rsidR="00933ABF" w:rsidRDefault="00617DEC">
      <w:pPr>
        <w:tabs>
          <w:tab w:val="right" w:pos="9350"/>
        </w:tabs>
        <w:spacing w:after="100"/>
        <w:ind w:left="240"/>
        <w:rPr>
          <w:ins w:id="243" w:author="Sue A Darby" w:date="2015-10-08T14:03:00Z"/>
        </w:rPr>
      </w:pPr>
      <w:ins w:id="244" w:author="Sue A Darby" w:date="2015-10-08T14:03:00Z">
        <w:r>
          <w:fldChar w:fldCharType="begin"/>
        </w:r>
        <w:r>
          <w:instrText>HYPERLINK \l "h.14ykbeg"</w:instrText>
        </w:r>
        <w:r>
          <w:fldChar w:fldCharType="separate"/>
        </w:r>
        <w:r>
          <w:rPr>
            <w:color w:val="0000FF"/>
            <w:u w:val="single"/>
          </w:rPr>
          <w:t>RSL</w:t>
        </w:r>
        <w:r>
          <w:fldChar w:fldCharType="end"/>
        </w:r>
        <w:r>
          <w:fldChar w:fldCharType="begin"/>
        </w:r>
        <w:r>
          <w:instrText>HYPERLINK \l "h.14ykbeg"</w:instrText>
        </w:r>
        <w:r>
          <w:fldChar w:fldCharType="separate"/>
        </w:r>
        <w:r>
          <w:tab/>
        </w:r>
        <w:r>
          <w:fldChar w:fldCharType="end"/>
        </w:r>
        <w:r>
          <w:fldChar w:fldCharType="begin"/>
        </w:r>
        <w:r>
          <w:instrText>HYPERLINK \l "h.14ykbeg"</w:instrText>
        </w:r>
        <w:r>
          <w:fldChar w:fldCharType="end"/>
        </w:r>
      </w:ins>
    </w:p>
    <w:p w14:paraId="01F22680" w14:textId="77777777" w:rsidR="00933ABF" w:rsidRDefault="00617DEC">
      <w:pPr>
        <w:tabs>
          <w:tab w:val="right" w:pos="9350"/>
        </w:tabs>
        <w:spacing w:after="100"/>
        <w:rPr>
          <w:ins w:id="245" w:author="Sue A Darby" w:date="2015-10-08T14:03:00Z"/>
        </w:rPr>
      </w:pPr>
      <w:ins w:id="246" w:author="Sue A Darby" w:date="2015-10-08T14:03:00Z">
        <w:r>
          <w:fldChar w:fldCharType="begin"/>
        </w:r>
        <w:r>
          <w:instrText>HYPERLINK \l "h.3oy7u29"</w:instrText>
        </w:r>
        <w:r>
          <w:fldChar w:fldCharType="separate"/>
        </w:r>
        <w:r>
          <w:rPr>
            <w:color w:val="0000FF"/>
            <w:u w:val="single"/>
          </w:rPr>
          <w:t>Certification Forms</w:t>
        </w:r>
        <w:r>
          <w:fldChar w:fldCharType="end"/>
        </w:r>
        <w:r>
          <w:fldChar w:fldCharType="begin"/>
        </w:r>
        <w:r>
          <w:instrText>HYPERLINK \l "h.3oy7u29"</w:instrText>
        </w:r>
        <w:r>
          <w:fldChar w:fldCharType="separate"/>
        </w:r>
        <w:r>
          <w:tab/>
        </w:r>
        <w:r>
          <w:fldChar w:fldCharType="end"/>
        </w:r>
        <w:r>
          <w:fldChar w:fldCharType="begin"/>
        </w:r>
        <w:r>
          <w:instrText>HYPERLINK \l "h.3oy7u29"</w:instrText>
        </w:r>
        <w:r>
          <w:fldChar w:fldCharType="end"/>
        </w:r>
      </w:ins>
    </w:p>
    <w:p w14:paraId="41BBA6E9" w14:textId="77777777" w:rsidR="00933ABF" w:rsidRDefault="00617DEC">
      <w:pPr>
        <w:tabs>
          <w:tab w:val="right" w:pos="9350"/>
        </w:tabs>
        <w:spacing w:after="100"/>
        <w:rPr>
          <w:ins w:id="247" w:author="Sue A Darby" w:date="2015-10-08T14:03:00Z"/>
        </w:rPr>
      </w:pPr>
      <w:ins w:id="248" w:author="Sue A Darby" w:date="2015-10-08T14:03:00Z">
        <w:r>
          <w:fldChar w:fldCharType="begin"/>
        </w:r>
        <w:r>
          <w:instrText>HYPERLINK \l "h.243i4a2"</w:instrText>
        </w:r>
        <w:r>
          <w:fldChar w:fldCharType="separate"/>
        </w:r>
        <w:r>
          <w:rPr>
            <w:color w:val="0000FF"/>
            <w:u w:val="single"/>
          </w:rPr>
          <w:t>Folders</w:t>
        </w:r>
        <w:r>
          <w:fldChar w:fldCharType="end"/>
        </w:r>
        <w:r>
          <w:fldChar w:fldCharType="begin"/>
        </w:r>
        <w:r>
          <w:instrText>HYPERLINK \l "h.243i4a2"</w:instrText>
        </w:r>
        <w:r>
          <w:fldChar w:fldCharType="separate"/>
        </w:r>
        <w:r>
          <w:tab/>
        </w:r>
        <w:r>
          <w:fldChar w:fldCharType="end"/>
        </w:r>
        <w:r>
          <w:fldChar w:fldCharType="begin"/>
        </w:r>
        <w:r>
          <w:instrText>HYPERLINK \l "h.243i4a2"</w:instrText>
        </w:r>
        <w:r>
          <w:fldChar w:fldCharType="end"/>
        </w:r>
      </w:ins>
    </w:p>
    <w:p w14:paraId="56FF0B24" w14:textId="77777777" w:rsidR="00933ABF" w:rsidRDefault="00617DEC">
      <w:pPr>
        <w:tabs>
          <w:tab w:val="right" w:pos="9350"/>
        </w:tabs>
        <w:spacing w:after="100"/>
        <w:ind w:left="240"/>
        <w:rPr>
          <w:ins w:id="249" w:author="Sue A Darby" w:date="2015-10-08T14:03:00Z"/>
        </w:rPr>
      </w:pPr>
      <w:ins w:id="250" w:author="Sue A Darby" w:date="2015-10-08T14:03:00Z">
        <w:r>
          <w:fldChar w:fldCharType="begin"/>
        </w:r>
        <w:r>
          <w:instrText>HYPERLINK \l "h.j8sehv"</w:instrText>
        </w:r>
        <w:r>
          <w:fldChar w:fldCharType="separate"/>
        </w:r>
        <w:r>
          <w:rPr>
            <w:color w:val="0000FF"/>
            <w:u w:val="single"/>
          </w:rPr>
          <w:t>HCB (Blue)</w:t>
        </w:r>
        <w:r>
          <w:fldChar w:fldCharType="end"/>
        </w:r>
        <w:r>
          <w:fldChar w:fldCharType="begin"/>
        </w:r>
        <w:r>
          <w:instrText>HYPERLINK \l "h.j8sehv"</w:instrText>
        </w:r>
        <w:r>
          <w:fldChar w:fldCharType="separate"/>
        </w:r>
        <w:r>
          <w:tab/>
        </w:r>
        <w:r>
          <w:fldChar w:fldCharType="end"/>
        </w:r>
        <w:r>
          <w:fldChar w:fldCharType="begin"/>
        </w:r>
        <w:r>
          <w:instrText>HYPERLINK \l "h.j8sehv"</w:instrText>
        </w:r>
        <w:r>
          <w:fldChar w:fldCharType="end"/>
        </w:r>
      </w:ins>
    </w:p>
    <w:p w14:paraId="115B5466" w14:textId="77777777" w:rsidR="00933ABF" w:rsidRDefault="00617DEC">
      <w:pPr>
        <w:tabs>
          <w:tab w:val="right" w:pos="9350"/>
        </w:tabs>
        <w:spacing w:after="100"/>
        <w:ind w:left="240"/>
        <w:rPr>
          <w:ins w:id="251" w:author="Sue A Darby" w:date="2015-10-08T14:03:00Z"/>
        </w:rPr>
      </w:pPr>
      <w:ins w:id="252" w:author="Sue A Darby" w:date="2015-10-08T14:03:00Z">
        <w:r>
          <w:fldChar w:fldCharType="begin"/>
        </w:r>
        <w:r>
          <w:instrText>HYPERLINK \l "h.338fx5o"</w:instrText>
        </w:r>
        <w:r>
          <w:fldChar w:fldCharType="separate"/>
        </w:r>
        <w:r>
          <w:rPr>
            <w:color w:val="0000FF"/>
            <w:u w:val="single"/>
          </w:rPr>
          <w:t>Care Coordinators</w:t>
        </w:r>
        <w:r>
          <w:fldChar w:fldCharType="end"/>
        </w:r>
        <w:r>
          <w:fldChar w:fldCharType="begin"/>
        </w:r>
        <w:r>
          <w:instrText>HYPERLI</w:instrText>
        </w:r>
        <w:r>
          <w:instrText>NK \l "h.338fx5o"</w:instrText>
        </w:r>
        <w:r>
          <w:fldChar w:fldCharType="separate"/>
        </w:r>
        <w:r>
          <w:tab/>
        </w:r>
        <w:r>
          <w:fldChar w:fldCharType="end"/>
        </w:r>
        <w:r>
          <w:fldChar w:fldCharType="begin"/>
        </w:r>
        <w:r>
          <w:instrText>HYPERLINK \l "h.338fx5o"</w:instrText>
        </w:r>
        <w:r>
          <w:fldChar w:fldCharType="end"/>
        </w:r>
      </w:ins>
    </w:p>
    <w:p w14:paraId="77C18B3E" w14:textId="77777777" w:rsidR="00933ABF" w:rsidRDefault="00617DEC">
      <w:pPr>
        <w:tabs>
          <w:tab w:val="right" w:pos="9350"/>
        </w:tabs>
        <w:spacing w:after="100"/>
        <w:ind w:left="240"/>
        <w:rPr>
          <w:ins w:id="253" w:author="Sue A Darby" w:date="2015-10-08T14:03:00Z"/>
        </w:rPr>
      </w:pPr>
      <w:ins w:id="254" w:author="Sue A Darby" w:date="2015-10-08T14:03:00Z">
        <w:r>
          <w:fldChar w:fldCharType="begin"/>
        </w:r>
        <w:r>
          <w:instrText>HYPERLINK \l "h.1idq7dh"</w:instrText>
        </w:r>
        <w:r>
          <w:fldChar w:fldCharType="separate"/>
        </w:r>
        <w:r>
          <w:rPr>
            <w:color w:val="0000FF"/>
            <w:u w:val="single"/>
          </w:rPr>
          <w:t>PCA (Grey)</w:t>
        </w:r>
        <w:r>
          <w:fldChar w:fldCharType="end"/>
        </w:r>
        <w:r>
          <w:fldChar w:fldCharType="begin"/>
        </w:r>
        <w:r>
          <w:instrText>HYPERLINK \l "h.1idq7dh"</w:instrText>
        </w:r>
        <w:r>
          <w:fldChar w:fldCharType="separate"/>
        </w:r>
        <w:r>
          <w:tab/>
        </w:r>
        <w:r>
          <w:fldChar w:fldCharType="end"/>
        </w:r>
        <w:r>
          <w:fldChar w:fldCharType="begin"/>
        </w:r>
        <w:r>
          <w:instrText>HYPERLINK \l "h.1idq7dh"</w:instrText>
        </w:r>
        <w:r>
          <w:fldChar w:fldCharType="end"/>
        </w:r>
      </w:ins>
    </w:p>
    <w:p w14:paraId="5707C095" w14:textId="77777777" w:rsidR="00933ABF" w:rsidRDefault="00617DEC">
      <w:pPr>
        <w:tabs>
          <w:tab w:val="right" w:pos="9350"/>
        </w:tabs>
        <w:spacing w:after="100"/>
        <w:rPr>
          <w:ins w:id="255" w:author="Sue A Darby" w:date="2015-10-08T14:03:00Z"/>
        </w:rPr>
      </w:pPr>
      <w:ins w:id="256" w:author="Sue A Darby" w:date="2015-10-08T14:03:00Z">
        <w:r>
          <w:fldChar w:fldCharType="begin"/>
        </w:r>
        <w:r>
          <w:instrText>HYPERLINK \l "h.42ddq1a"</w:instrText>
        </w:r>
        <w:r>
          <w:fldChar w:fldCharType="separate"/>
        </w:r>
        <w:r>
          <w:rPr>
            <w:color w:val="0000FF"/>
            <w:u w:val="single"/>
          </w:rPr>
          <w:t>Activating Providers</w:t>
        </w:r>
        <w:r>
          <w:fldChar w:fldCharType="end"/>
        </w:r>
        <w:r>
          <w:fldChar w:fldCharType="begin"/>
        </w:r>
        <w:r>
          <w:instrText>HYPERLINK \l "h.42ddq1a"</w:instrText>
        </w:r>
        <w:r>
          <w:fldChar w:fldCharType="separate"/>
        </w:r>
        <w:r>
          <w:tab/>
        </w:r>
        <w:r>
          <w:fldChar w:fldCharType="end"/>
        </w:r>
        <w:r>
          <w:fldChar w:fldCharType="begin"/>
        </w:r>
        <w:r>
          <w:instrText>HYPERLINK \l "h.42ddq1a"</w:instrText>
        </w:r>
        <w:r>
          <w:fldChar w:fldCharType="end"/>
        </w:r>
      </w:ins>
    </w:p>
    <w:p w14:paraId="5F740618" w14:textId="77777777" w:rsidR="00933ABF" w:rsidRDefault="00617DEC">
      <w:pPr>
        <w:tabs>
          <w:tab w:val="right" w:pos="9350"/>
        </w:tabs>
        <w:spacing w:after="100"/>
        <w:ind w:left="240"/>
        <w:rPr>
          <w:ins w:id="257" w:author="Sue A Darby" w:date="2015-10-08T14:03:00Z"/>
        </w:rPr>
      </w:pPr>
      <w:ins w:id="258" w:author="Sue A Darby" w:date="2015-10-08T14:03:00Z">
        <w:r>
          <w:fldChar w:fldCharType="begin"/>
        </w:r>
        <w:r>
          <w:instrText>HYPERLINK \l "</w:instrText>
        </w:r>
        <w:r>
          <w:instrText>h.2hio093"</w:instrText>
        </w:r>
        <w:r>
          <w:fldChar w:fldCharType="separate"/>
        </w:r>
        <w:r>
          <w:rPr>
            <w:color w:val="0000FF"/>
            <w:u w:val="single"/>
          </w:rPr>
          <w:t>Details</w:t>
        </w:r>
        <w:r>
          <w:fldChar w:fldCharType="end"/>
        </w:r>
        <w:r>
          <w:fldChar w:fldCharType="begin"/>
        </w:r>
        <w:r>
          <w:instrText>HYPERLINK \l "h.2hio093"</w:instrText>
        </w:r>
        <w:r>
          <w:fldChar w:fldCharType="separate"/>
        </w:r>
        <w:r>
          <w:tab/>
        </w:r>
        <w:r>
          <w:fldChar w:fldCharType="end"/>
        </w:r>
        <w:r>
          <w:fldChar w:fldCharType="begin"/>
        </w:r>
        <w:r>
          <w:instrText>HYPERLINK \l "h.2hio093"</w:instrText>
        </w:r>
        <w:r>
          <w:fldChar w:fldCharType="end"/>
        </w:r>
      </w:ins>
    </w:p>
    <w:p w14:paraId="011AAB20" w14:textId="77777777" w:rsidR="00933ABF" w:rsidRDefault="00617DEC">
      <w:pPr>
        <w:tabs>
          <w:tab w:val="right" w:pos="9350"/>
        </w:tabs>
        <w:spacing w:after="100"/>
        <w:ind w:left="240"/>
        <w:rPr>
          <w:ins w:id="259" w:author="Sue A Darby" w:date="2015-10-08T14:03:00Z"/>
        </w:rPr>
      </w:pPr>
      <w:ins w:id="260" w:author="Sue A Darby" w:date="2015-10-08T14:03:00Z">
        <w:r>
          <w:fldChar w:fldCharType="begin"/>
        </w:r>
        <w:r>
          <w:instrText>HYPERLINK \l "h.wnyagw"</w:instrText>
        </w:r>
        <w:r>
          <w:fldChar w:fldCharType="separate"/>
        </w:r>
        <w:r>
          <w:rPr>
            <w:color w:val="0000FF"/>
            <w:u w:val="single"/>
          </w:rPr>
          <w:t>Contacts</w:t>
        </w:r>
        <w:r>
          <w:fldChar w:fldCharType="end"/>
        </w:r>
        <w:r>
          <w:fldChar w:fldCharType="begin"/>
        </w:r>
        <w:r>
          <w:instrText>HYPERLINK \l "h.wnyagw"</w:instrText>
        </w:r>
        <w:r>
          <w:fldChar w:fldCharType="separate"/>
        </w:r>
        <w:r>
          <w:tab/>
        </w:r>
        <w:r>
          <w:fldChar w:fldCharType="end"/>
        </w:r>
        <w:r>
          <w:fldChar w:fldCharType="begin"/>
        </w:r>
        <w:r>
          <w:instrText>HYPERLINK \l "h.wnyagw"</w:instrText>
        </w:r>
        <w:r>
          <w:fldChar w:fldCharType="end"/>
        </w:r>
      </w:ins>
    </w:p>
    <w:p w14:paraId="7723AD62" w14:textId="77777777" w:rsidR="00933ABF" w:rsidRDefault="00617DEC">
      <w:pPr>
        <w:tabs>
          <w:tab w:val="right" w:pos="9350"/>
        </w:tabs>
        <w:spacing w:after="100"/>
        <w:ind w:left="240"/>
        <w:rPr>
          <w:ins w:id="261" w:author="Sue A Darby" w:date="2015-10-08T14:03:00Z"/>
        </w:rPr>
      </w:pPr>
      <w:ins w:id="262" w:author="Sue A Darby" w:date="2015-10-08T14:03:00Z">
        <w:r>
          <w:fldChar w:fldCharType="begin"/>
        </w:r>
        <w:r>
          <w:instrText>HYPERLINK \l "h.3gnlt4p"</w:instrText>
        </w:r>
        <w:r>
          <w:fldChar w:fldCharType="separate"/>
        </w:r>
        <w:r>
          <w:rPr>
            <w:color w:val="0000FF"/>
            <w:u w:val="single"/>
          </w:rPr>
          <w:t>Medicaid Codes</w:t>
        </w:r>
        <w:r>
          <w:fldChar w:fldCharType="end"/>
        </w:r>
        <w:r>
          <w:fldChar w:fldCharType="begin"/>
        </w:r>
        <w:r>
          <w:instrText>HYPERLINK \l "h.3gnlt4p"</w:instrText>
        </w:r>
        <w:r>
          <w:fldChar w:fldCharType="separate"/>
        </w:r>
        <w:r>
          <w:tab/>
        </w:r>
        <w:r>
          <w:fldChar w:fldCharType="end"/>
        </w:r>
        <w:r>
          <w:fldChar w:fldCharType="begin"/>
        </w:r>
        <w:r>
          <w:instrText>HYPERLINK \l "h.3gnlt4p"</w:instrText>
        </w:r>
        <w:r>
          <w:fldChar w:fldCharType="end"/>
        </w:r>
      </w:ins>
    </w:p>
    <w:p w14:paraId="2EBF82BD" w14:textId="77777777" w:rsidR="00933ABF" w:rsidRDefault="00617DEC">
      <w:pPr>
        <w:tabs>
          <w:tab w:val="right" w:pos="9350"/>
        </w:tabs>
        <w:spacing w:after="100"/>
        <w:rPr>
          <w:ins w:id="263" w:author="Sue A Darby" w:date="2015-10-08T14:03:00Z"/>
        </w:rPr>
      </w:pPr>
      <w:ins w:id="264" w:author="Sue A Darby" w:date="2015-10-08T14:03:00Z">
        <w:r>
          <w:fldChar w:fldCharType="begin"/>
        </w:r>
        <w:r>
          <w:instrText>HYPERLINK \l "h.1vsw3ci"</w:instrText>
        </w:r>
        <w:r>
          <w:fldChar w:fldCharType="separate"/>
        </w:r>
        <w:r>
          <w:rPr>
            <w:color w:val="0000FF"/>
            <w:u w:val="single"/>
          </w:rPr>
          <w:t>Recertifications</w:t>
        </w:r>
        <w:r>
          <w:fldChar w:fldCharType="end"/>
        </w:r>
        <w:r>
          <w:fldChar w:fldCharType="begin"/>
        </w:r>
        <w:r>
          <w:instrText>HYPERLINK \l "h.1vsw3ci"</w:instrText>
        </w:r>
        <w:r>
          <w:fldChar w:fldCharType="separate"/>
        </w:r>
        <w:r>
          <w:tab/>
        </w:r>
        <w:r>
          <w:fldChar w:fldCharType="end"/>
        </w:r>
        <w:r>
          <w:fldChar w:fldCharType="begin"/>
        </w:r>
        <w:r>
          <w:instrText>HYPERLINK \l "h.1vsw3ci"</w:instrText>
        </w:r>
        <w:r>
          <w:fldChar w:fldCharType="end"/>
        </w:r>
      </w:ins>
    </w:p>
    <w:p w14:paraId="04074E87" w14:textId="77777777" w:rsidR="00933ABF" w:rsidRDefault="00617DEC">
      <w:pPr>
        <w:tabs>
          <w:tab w:val="right" w:pos="9350"/>
        </w:tabs>
        <w:spacing w:after="100"/>
        <w:ind w:left="240"/>
        <w:rPr>
          <w:ins w:id="265" w:author="Sue A Darby" w:date="2015-10-08T14:03:00Z"/>
        </w:rPr>
      </w:pPr>
      <w:ins w:id="266" w:author="Sue A Darby" w:date="2015-10-08T14:03:00Z">
        <w:r>
          <w:fldChar w:fldCharType="begin"/>
        </w:r>
        <w:r>
          <w:instrText>HYPERLINK \l "h.4fsjm0b"</w:instrText>
        </w:r>
        <w:r>
          <w:fldChar w:fldCharType="separate"/>
        </w:r>
        <w:r>
          <w:rPr>
            <w:color w:val="0000FF"/>
            <w:u w:val="single"/>
          </w:rPr>
          <w:t>Recertification Letters move down?</w:t>
        </w:r>
        <w:r>
          <w:fldChar w:fldCharType="end"/>
        </w:r>
        <w:r>
          <w:fldChar w:fldCharType="begin"/>
        </w:r>
        <w:r>
          <w:instrText>HYPERLINK \l "h.4fsjm0b"</w:instrText>
        </w:r>
        <w:r>
          <w:fldChar w:fldCharType="separate"/>
        </w:r>
        <w:r>
          <w:tab/>
        </w:r>
        <w:r>
          <w:fldChar w:fldCharType="end"/>
        </w:r>
        <w:r>
          <w:fldChar w:fldCharType="begin"/>
        </w:r>
        <w:r>
          <w:instrText>HYPERLINK \l "h.4fsjm0b"</w:instrText>
        </w:r>
        <w:r>
          <w:fldChar w:fldCharType="end"/>
        </w:r>
      </w:ins>
    </w:p>
    <w:p w14:paraId="275C378F" w14:textId="77777777" w:rsidR="00933ABF" w:rsidRDefault="00617DEC">
      <w:pPr>
        <w:tabs>
          <w:tab w:val="right" w:pos="9350"/>
        </w:tabs>
        <w:spacing w:after="100"/>
        <w:ind w:left="480"/>
        <w:rPr>
          <w:ins w:id="267" w:author="Sue A Darby" w:date="2015-10-08T14:03:00Z"/>
        </w:rPr>
      </w:pPr>
      <w:ins w:id="268" w:author="Sue A Darby" w:date="2015-10-08T14:03:00Z">
        <w:r>
          <w:fldChar w:fldCharType="begin"/>
        </w:r>
        <w:r>
          <w:instrText>HYPERLINK \l "h.2uxtw84"</w:instrText>
        </w:r>
        <w:r>
          <w:fldChar w:fldCharType="separate"/>
        </w:r>
        <w:r>
          <w:rPr>
            <w:color w:val="0000FF"/>
            <w:u w:val="single"/>
          </w:rPr>
          <w:t>Report</w:t>
        </w:r>
        <w:r>
          <w:fldChar w:fldCharType="end"/>
        </w:r>
        <w:r>
          <w:fldChar w:fldCharType="begin"/>
        </w:r>
        <w:r>
          <w:instrText>HYPERLINK \l "h.2uxtw84"</w:instrText>
        </w:r>
        <w:r>
          <w:fldChar w:fldCharType="separate"/>
        </w:r>
        <w:r>
          <w:tab/>
        </w:r>
        <w:r>
          <w:fldChar w:fldCharType="end"/>
        </w:r>
        <w:r>
          <w:fldChar w:fldCharType="begin"/>
        </w:r>
        <w:r>
          <w:instrText>HYPERLINK \l "h.2uxtw84"</w:instrText>
        </w:r>
        <w:r>
          <w:fldChar w:fldCharType="end"/>
        </w:r>
      </w:ins>
    </w:p>
    <w:p w14:paraId="17CC2A5D" w14:textId="77777777" w:rsidR="00933ABF" w:rsidRDefault="00617DEC">
      <w:pPr>
        <w:tabs>
          <w:tab w:val="right" w:pos="9350"/>
        </w:tabs>
        <w:spacing w:after="100"/>
        <w:ind w:left="480"/>
        <w:rPr>
          <w:ins w:id="269" w:author="Sue A Darby" w:date="2015-10-08T14:03:00Z"/>
        </w:rPr>
      </w:pPr>
      <w:ins w:id="270" w:author="Sue A Darby" w:date="2015-10-08T14:03:00Z">
        <w:r>
          <w:fldChar w:fldCharType="begin"/>
        </w:r>
        <w:r>
          <w:instrText>HYPERLINK \l "h.1a346fx"</w:instrText>
        </w:r>
        <w:r>
          <w:fldChar w:fldCharType="separate"/>
        </w:r>
        <w:r>
          <w:rPr>
            <w:color w:val="0000FF"/>
            <w:u w:val="single"/>
          </w:rPr>
          <w:t>Mail Merge</w:t>
        </w:r>
        <w:r>
          <w:fldChar w:fldCharType="end"/>
        </w:r>
        <w:r>
          <w:fldChar w:fldCharType="begin"/>
        </w:r>
        <w:r>
          <w:instrText>HYPERLINK \l "h.1a346fx"</w:instrText>
        </w:r>
        <w:r>
          <w:fldChar w:fldCharType="separate"/>
        </w:r>
        <w:r>
          <w:tab/>
        </w:r>
        <w:r>
          <w:fldChar w:fldCharType="end"/>
        </w:r>
        <w:r>
          <w:fldChar w:fldCharType="begin"/>
        </w:r>
        <w:r>
          <w:instrText>HYPERLINK \l "h.1a346fx"</w:instrText>
        </w:r>
        <w:r>
          <w:fldChar w:fldCharType="end"/>
        </w:r>
      </w:ins>
    </w:p>
    <w:p w14:paraId="0E81FB38" w14:textId="77777777" w:rsidR="00933ABF" w:rsidRDefault="00617DEC">
      <w:pPr>
        <w:tabs>
          <w:tab w:val="right" w:pos="9350"/>
        </w:tabs>
        <w:spacing w:after="100"/>
        <w:ind w:left="480"/>
        <w:rPr>
          <w:ins w:id="271" w:author="Sue A Darby" w:date="2015-10-08T14:03:00Z"/>
        </w:rPr>
      </w:pPr>
      <w:ins w:id="272" w:author="Sue A Darby" w:date="2015-10-08T14:03:00Z">
        <w:r>
          <w:fldChar w:fldCharType="begin"/>
        </w:r>
        <w:r>
          <w:instrText>HYPERLINK \l "h.3u2rp3q"</w:instrText>
        </w:r>
        <w:r>
          <w:fldChar w:fldCharType="separate"/>
        </w:r>
        <w:r>
          <w:rPr>
            <w:color w:val="0000FF"/>
            <w:u w:val="single"/>
          </w:rPr>
          <w:t>Envelopes</w:t>
        </w:r>
        <w:r>
          <w:fldChar w:fldCharType="end"/>
        </w:r>
        <w:r>
          <w:fldChar w:fldCharType="begin"/>
        </w:r>
        <w:r>
          <w:instrText>HYPERLINK \l "h.3u2rp3q"</w:instrText>
        </w:r>
        <w:r>
          <w:fldChar w:fldCharType="separate"/>
        </w:r>
        <w:r>
          <w:tab/>
        </w:r>
        <w:r>
          <w:fldChar w:fldCharType="end"/>
        </w:r>
        <w:r>
          <w:fldChar w:fldCharType="begin"/>
        </w:r>
        <w:r>
          <w:instrText>HYPERLINK \l "h.3u2rp3q"</w:instrText>
        </w:r>
        <w:r>
          <w:fldChar w:fldCharType="end"/>
        </w:r>
      </w:ins>
    </w:p>
    <w:p w14:paraId="2B8F471F" w14:textId="77777777" w:rsidR="00933ABF" w:rsidRDefault="00617DEC">
      <w:pPr>
        <w:tabs>
          <w:tab w:val="right" w:pos="9350"/>
        </w:tabs>
        <w:spacing w:after="100"/>
        <w:ind w:left="480"/>
        <w:rPr>
          <w:ins w:id="273" w:author="Sue A Darby" w:date="2015-10-08T14:03:00Z"/>
        </w:rPr>
      </w:pPr>
      <w:ins w:id="274" w:author="Sue A Darby" w:date="2015-10-08T14:03:00Z">
        <w:r>
          <w:fldChar w:fldCharType="begin"/>
        </w:r>
        <w:r>
          <w:instrText>HYPERLINK \l "h.29</w:instrText>
        </w:r>
        <w:r>
          <w:instrText>81zbj"</w:instrText>
        </w:r>
        <w:r>
          <w:fldChar w:fldCharType="separate"/>
        </w:r>
        <w:r>
          <w:rPr>
            <w:color w:val="0000FF"/>
            <w:u w:val="single"/>
          </w:rPr>
          <w:t>Notes</w:t>
        </w:r>
        <w:r>
          <w:fldChar w:fldCharType="end"/>
        </w:r>
        <w:r>
          <w:fldChar w:fldCharType="begin"/>
        </w:r>
        <w:r>
          <w:instrText>HYPERLINK \l "h.2981zbj"</w:instrText>
        </w:r>
        <w:r>
          <w:fldChar w:fldCharType="separate"/>
        </w:r>
        <w:r>
          <w:tab/>
        </w:r>
        <w:r>
          <w:fldChar w:fldCharType="end"/>
        </w:r>
        <w:r>
          <w:fldChar w:fldCharType="begin"/>
        </w:r>
        <w:r>
          <w:instrText>HYPERLINK \l "h.2981zbj"</w:instrText>
        </w:r>
        <w:r>
          <w:fldChar w:fldCharType="end"/>
        </w:r>
      </w:ins>
    </w:p>
    <w:p w14:paraId="32A83772" w14:textId="77777777" w:rsidR="00933ABF" w:rsidRDefault="00617DEC">
      <w:pPr>
        <w:tabs>
          <w:tab w:val="right" w:pos="9350"/>
        </w:tabs>
        <w:spacing w:after="100"/>
        <w:ind w:left="240"/>
        <w:rPr>
          <w:ins w:id="275" w:author="Sue A Darby" w:date="2015-10-08T14:03:00Z"/>
        </w:rPr>
      </w:pPr>
      <w:ins w:id="276" w:author="Sue A Darby" w:date="2015-10-08T14:03:00Z">
        <w:r>
          <w:fldChar w:fldCharType="begin"/>
        </w:r>
        <w:r>
          <w:instrText>HYPERLINK \l "h.odc9jc"</w:instrText>
        </w:r>
        <w:r>
          <w:fldChar w:fldCharType="separate"/>
        </w:r>
        <w:r>
          <w:rPr>
            <w:color w:val="0000FF"/>
            <w:u w:val="single"/>
          </w:rPr>
          <w:t>Reviews</w:t>
        </w:r>
        <w:r>
          <w:fldChar w:fldCharType="end"/>
        </w:r>
        <w:r>
          <w:fldChar w:fldCharType="begin"/>
        </w:r>
        <w:r>
          <w:instrText>HYPERLINK \l "h.odc9jc"</w:instrText>
        </w:r>
        <w:r>
          <w:fldChar w:fldCharType="separate"/>
        </w:r>
        <w:r>
          <w:tab/>
        </w:r>
        <w:r>
          <w:fldChar w:fldCharType="end"/>
        </w:r>
        <w:r>
          <w:fldChar w:fldCharType="begin"/>
        </w:r>
        <w:r>
          <w:instrText>HYPERLINK \l "h.odc9jc"</w:instrText>
        </w:r>
        <w:r>
          <w:fldChar w:fldCharType="end"/>
        </w:r>
      </w:ins>
    </w:p>
    <w:p w14:paraId="7A63D951" w14:textId="77777777" w:rsidR="00933ABF" w:rsidRDefault="00617DEC">
      <w:pPr>
        <w:tabs>
          <w:tab w:val="right" w:pos="9350"/>
        </w:tabs>
        <w:spacing w:after="100"/>
        <w:ind w:left="240"/>
        <w:rPr>
          <w:ins w:id="277" w:author="Sue A Darby" w:date="2015-10-08T14:03:00Z"/>
        </w:rPr>
      </w:pPr>
      <w:ins w:id="278" w:author="Sue A Darby" w:date="2015-10-08T14:03:00Z">
        <w:r>
          <w:fldChar w:fldCharType="begin"/>
        </w:r>
        <w:r>
          <w:instrText>HYPERLINK \l "h.38czs75"</w:instrText>
        </w:r>
        <w:r>
          <w:fldChar w:fldCharType="separate"/>
        </w:r>
        <w:r>
          <w:rPr>
            <w:color w:val="0000FF"/>
            <w:u w:val="single"/>
          </w:rPr>
          <w:t>Pend Notices</w:t>
        </w:r>
        <w:r>
          <w:fldChar w:fldCharType="end"/>
        </w:r>
        <w:r>
          <w:fldChar w:fldCharType="begin"/>
        </w:r>
        <w:r>
          <w:instrText>HYPERLINK \l "h.38czs75"</w:instrText>
        </w:r>
        <w:r>
          <w:fldChar w:fldCharType="separate"/>
        </w:r>
        <w:r>
          <w:tab/>
        </w:r>
        <w:r>
          <w:fldChar w:fldCharType="end"/>
        </w:r>
        <w:r>
          <w:fldChar w:fldCharType="begin"/>
        </w:r>
        <w:r>
          <w:instrText>HYPERLINK \l "h.38czs75"</w:instrText>
        </w:r>
        <w:r>
          <w:fldChar w:fldCharType="end"/>
        </w:r>
      </w:ins>
    </w:p>
    <w:p w14:paraId="6394EE83" w14:textId="77777777" w:rsidR="00933ABF" w:rsidRDefault="00617DEC">
      <w:pPr>
        <w:tabs>
          <w:tab w:val="right" w:pos="9350"/>
        </w:tabs>
        <w:spacing w:after="100"/>
        <w:ind w:left="240"/>
        <w:rPr>
          <w:ins w:id="279" w:author="Sue A Darby" w:date="2015-10-08T14:03:00Z"/>
        </w:rPr>
      </w:pPr>
      <w:ins w:id="280" w:author="Sue A Darby" w:date="2015-10-08T14:03:00Z">
        <w:r>
          <w:fldChar w:fldCharType="begin"/>
        </w:r>
        <w:r>
          <w:instrText>HYPERLINK \l "h.1nia2ey"</w:instrText>
        </w:r>
        <w:r>
          <w:fldChar w:fldCharType="separate"/>
        </w:r>
        <w:r>
          <w:rPr>
            <w:color w:val="0000FF"/>
            <w:u w:val="single"/>
          </w:rPr>
          <w:t>DS3 Details</w:t>
        </w:r>
        <w:r>
          <w:fldChar w:fldCharType="end"/>
        </w:r>
        <w:r>
          <w:fldChar w:fldCharType="begin"/>
        </w:r>
        <w:r>
          <w:instrText>HYPERLINK \l "h.1nia2ey"</w:instrText>
        </w:r>
        <w:r>
          <w:fldChar w:fldCharType="separate"/>
        </w:r>
        <w:r>
          <w:tab/>
        </w:r>
        <w:r>
          <w:fldChar w:fldCharType="end"/>
        </w:r>
        <w:r>
          <w:fldChar w:fldCharType="begin"/>
        </w:r>
        <w:r>
          <w:instrText>HYPERLINK \l "h.1nia2ey"</w:instrText>
        </w:r>
        <w:r>
          <w:fldChar w:fldCharType="end"/>
        </w:r>
      </w:ins>
    </w:p>
    <w:p w14:paraId="638EFB9E" w14:textId="77777777" w:rsidR="00933ABF" w:rsidRDefault="00617DEC">
      <w:pPr>
        <w:tabs>
          <w:tab w:val="right" w:pos="9350"/>
        </w:tabs>
        <w:spacing w:after="100"/>
        <w:ind w:left="480"/>
        <w:rPr>
          <w:ins w:id="281" w:author="Sue A Darby" w:date="2015-10-08T14:03:00Z"/>
        </w:rPr>
      </w:pPr>
      <w:ins w:id="282" w:author="Sue A Darby" w:date="2015-10-08T14:03:00Z">
        <w:r>
          <w:fldChar w:fldCharType="begin"/>
        </w:r>
        <w:r>
          <w:instrText>HYPERLINK \l "h.47hxl2r"</w:instrText>
        </w:r>
        <w:r>
          <w:fldChar w:fldCharType="separate"/>
        </w:r>
        <w:r>
          <w:rPr>
            <w:color w:val="0000FF"/>
            <w:u w:val="single"/>
          </w:rPr>
          <w:t>Most Providers</w:t>
        </w:r>
        <w:r>
          <w:fldChar w:fldCharType="end"/>
        </w:r>
        <w:r>
          <w:fldChar w:fldCharType="begin"/>
        </w:r>
        <w:r>
          <w:instrText>HYPERLINK \l "h.47hxl2r"</w:instrText>
        </w:r>
        <w:r>
          <w:fldChar w:fldCharType="separate"/>
        </w:r>
        <w:r>
          <w:tab/>
        </w:r>
        <w:r>
          <w:fldChar w:fldCharType="end"/>
        </w:r>
        <w:r>
          <w:fldChar w:fldCharType="begin"/>
        </w:r>
        <w:r>
          <w:instrText>HYPERLINK \l "h.47hxl2r"</w:instrText>
        </w:r>
        <w:r>
          <w:fldChar w:fldCharType="end"/>
        </w:r>
      </w:ins>
    </w:p>
    <w:p w14:paraId="7F57C90A" w14:textId="77777777" w:rsidR="00933ABF" w:rsidRDefault="00617DEC">
      <w:pPr>
        <w:tabs>
          <w:tab w:val="right" w:pos="9350"/>
        </w:tabs>
        <w:spacing w:after="100"/>
        <w:ind w:left="480"/>
        <w:rPr>
          <w:ins w:id="283" w:author="Sue A Darby" w:date="2015-10-08T14:03:00Z"/>
        </w:rPr>
      </w:pPr>
      <w:ins w:id="284" w:author="Sue A Darby" w:date="2015-10-08T14:03:00Z">
        <w:r>
          <w:fldChar w:fldCharType="begin"/>
        </w:r>
        <w:r>
          <w:instrText>HYPERLINK \l "h.2mn7vak"</w:instrText>
        </w:r>
        <w:r>
          <w:fldChar w:fldCharType="separate"/>
        </w:r>
        <w:r>
          <w:rPr>
            <w:color w:val="0000FF"/>
            <w:u w:val="single"/>
          </w:rPr>
          <w:t>RSL</w:t>
        </w:r>
        <w:r>
          <w:fldChar w:fldCharType="end"/>
        </w:r>
        <w:r>
          <w:fldChar w:fldCharType="begin"/>
        </w:r>
        <w:r>
          <w:instrText>HYPERLINK \l "h.2mn7vak"</w:instrText>
        </w:r>
        <w:r>
          <w:fldChar w:fldCharType="separate"/>
        </w:r>
        <w:r>
          <w:tab/>
        </w:r>
        <w:r>
          <w:fldChar w:fldCharType="end"/>
        </w:r>
        <w:r>
          <w:fldChar w:fldCharType="begin"/>
        </w:r>
        <w:r>
          <w:instrText>HYPERLINK</w:instrText>
        </w:r>
        <w:r>
          <w:instrText xml:space="preserve"> \l "h.2mn7vak"</w:instrText>
        </w:r>
        <w:r>
          <w:fldChar w:fldCharType="end"/>
        </w:r>
      </w:ins>
    </w:p>
    <w:p w14:paraId="65C8935F" w14:textId="77777777" w:rsidR="00933ABF" w:rsidRDefault="00617DEC">
      <w:pPr>
        <w:tabs>
          <w:tab w:val="right" w:pos="9350"/>
        </w:tabs>
        <w:spacing w:after="100"/>
        <w:ind w:left="480"/>
        <w:rPr>
          <w:ins w:id="285" w:author="Sue A Darby" w:date="2015-10-08T14:03:00Z"/>
        </w:rPr>
      </w:pPr>
      <w:ins w:id="286" w:author="Sue A Darby" w:date="2015-10-08T14:03:00Z">
        <w:r>
          <w:fldChar w:fldCharType="begin"/>
        </w:r>
        <w:r>
          <w:instrText>HYPERLINK \l "h.11si5id"</w:instrText>
        </w:r>
        <w:r>
          <w:fldChar w:fldCharType="separate"/>
        </w:r>
        <w:r>
          <w:rPr>
            <w:color w:val="0000FF"/>
            <w:u w:val="single"/>
          </w:rPr>
          <w:t>PCA</w:t>
        </w:r>
        <w:r>
          <w:fldChar w:fldCharType="end"/>
        </w:r>
        <w:r>
          <w:fldChar w:fldCharType="begin"/>
        </w:r>
        <w:r>
          <w:instrText>HYPERLINK \l "h.11si5id"</w:instrText>
        </w:r>
        <w:r>
          <w:fldChar w:fldCharType="separate"/>
        </w:r>
        <w:r>
          <w:tab/>
        </w:r>
        <w:r>
          <w:fldChar w:fldCharType="end"/>
        </w:r>
        <w:r>
          <w:fldChar w:fldCharType="begin"/>
        </w:r>
        <w:r>
          <w:instrText>HYPERLINK \l "h.11si5id"</w:instrText>
        </w:r>
        <w:r>
          <w:fldChar w:fldCharType="end"/>
        </w:r>
      </w:ins>
    </w:p>
    <w:p w14:paraId="5ACA7E66" w14:textId="77777777" w:rsidR="00933ABF" w:rsidRDefault="00617DEC">
      <w:pPr>
        <w:tabs>
          <w:tab w:val="right" w:pos="9350"/>
        </w:tabs>
        <w:spacing w:after="100"/>
        <w:ind w:left="240"/>
        <w:rPr>
          <w:ins w:id="287" w:author="Sue A Darby" w:date="2015-10-08T14:03:00Z"/>
        </w:rPr>
      </w:pPr>
      <w:ins w:id="288" w:author="Sue A Darby" w:date="2015-10-08T14:03:00Z">
        <w:r>
          <w:rPr>
            <w:noProof/>
          </w:rPr>
          <w:drawing>
            <wp:inline distT="0" distB="0" distL="0" distR="0" wp14:anchorId="03FE50B0" wp14:editId="4E6A2403">
              <wp:extent cx="264668" cy="329047"/>
              <wp:effectExtent l="0" t="0" r="0" b="0"/>
              <wp:docPr id="74" name="image137.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37.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fldChar w:fldCharType="begin"/>
        </w:r>
        <w:r>
          <w:instrText>HYPERLINK \l "h.3ls5o66"</w:instrText>
        </w:r>
        <w:r>
          <w:fldChar w:fldCharType="separate"/>
        </w:r>
        <w:r>
          <w:rPr>
            <w:color w:val="0000FF"/>
            <w:u w:val="single"/>
          </w:rPr>
          <w:t>Contacts</w:t>
        </w:r>
        <w:r>
          <w:fldChar w:fldCharType="end"/>
        </w:r>
        <w:r>
          <w:fldChar w:fldCharType="begin"/>
        </w:r>
        <w:r>
          <w:instrText>HYPERLINK \l "h.3ls5o66"</w:instrText>
        </w:r>
        <w:r>
          <w:fldChar w:fldCharType="separate"/>
        </w:r>
        <w:r>
          <w:tab/>
        </w:r>
        <w:r>
          <w:fldChar w:fldCharType="end"/>
        </w:r>
        <w:r>
          <w:fldChar w:fldCharType="begin"/>
        </w:r>
        <w:r>
          <w:instrText>HYPERLINK \l "h.3ls5o66"</w:instrText>
        </w:r>
        <w:r>
          <w:fldChar w:fldCharType="end"/>
        </w:r>
      </w:ins>
    </w:p>
    <w:p w14:paraId="255FF58F" w14:textId="77777777" w:rsidR="00933ABF" w:rsidRDefault="00617DEC">
      <w:pPr>
        <w:tabs>
          <w:tab w:val="right" w:pos="9350"/>
        </w:tabs>
        <w:spacing w:after="100"/>
        <w:ind w:left="480"/>
        <w:rPr>
          <w:ins w:id="289" w:author="Sue A Darby" w:date="2015-10-08T14:03:00Z"/>
        </w:rPr>
      </w:pPr>
      <w:ins w:id="290" w:author="Sue A Darby" w:date="2015-10-08T14:03:00Z">
        <w:r>
          <w:fldChar w:fldCharType="begin"/>
        </w:r>
        <w:r>
          <w:instrText>HYPERLINK \l "h.20xfydz"</w:instrText>
        </w:r>
        <w:r>
          <w:fldChar w:fldCharType="separate"/>
        </w:r>
        <w:r>
          <w:rPr>
            <w:color w:val="0000FF"/>
            <w:u w:val="single"/>
          </w:rPr>
          <w:t>Owners</w:t>
        </w:r>
        <w:r>
          <w:fldChar w:fldCharType="end"/>
        </w:r>
        <w:r>
          <w:fldChar w:fldCharType="begin"/>
        </w:r>
        <w:r>
          <w:instrText>HYPERLINK \l "h.20xfydz"</w:instrText>
        </w:r>
        <w:r>
          <w:fldChar w:fldCharType="separate"/>
        </w:r>
        <w:r>
          <w:tab/>
        </w:r>
        <w:r>
          <w:fldChar w:fldCharType="end"/>
        </w:r>
        <w:r>
          <w:fldChar w:fldCharType="begin"/>
        </w:r>
        <w:r>
          <w:instrText>HYPERLINK \l "h.20xfydz"</w:instrText>
        </w:r>
        <w:r>
          <w:fldChar w:fldCharType="end"/>
        </w:r>
      </w:ins>
    </w:p>
    <w:p w14:paraId="6D5C3501" w14:textId="77777777" w:rsidR="00933ABF" w:rsidRDefault="00617DEC">
      <w:pPr>
        <w:tabs>
          <w:tab w:val="right" w:pos="9350"/>
        </w:tabs>
        <w:spacing w:after="100"/>
        <w:ind w:left="480"/>
        <w:rPr>
          <w:ins w:id="291" w:author="Sue A Darby" w:date="2015-10-08T14:03:00Z"/>
        </w:rPr>
      </w:pPr>
      <w:ins w:id="292" w:author="Sue A Darby" w:date="2015-10-08T14:03:00Z">
        <w:r>
          <w:fldChar w:fldCharType="begin"/>
        </w:r>
        <w:r>
          <w:instrText>HYPERLINK \l "h.4kx3h1s"</w:instrText>
        </w:r>
        <w:r>
          <w:fldChar w:fldCharType="separate"/>
        </w:r>
        <w:r>
          <w:rPr>
            <w:color w:val="0000FF"/>
            <w:u w:val="single"/>
          </w:rPr>
          <w:t>Program Administrators</w:t>
        </w:r>
        <w:r>
          <w:fldChar w:fldCharType="end"/>
        </w:r>
        <w:r>
          <w:fldChar w:fldCharType="begin"/>
        </w:r>
        <w:r>
          <w:instrText>HYPERLINK \l "h.4kx3h1s"</w:instrText>
        </w:r>
        <w:r>
          <w:fldChar w:fldCharType="separate"/>
        </w:r>
        <w:r>
          <w:tab/>
        </w:r>
        <w:r>
          <w:fldChar w:fldCharType="end"/>
        </w:r>
        <w:r>
          <w:fldChar w:fldCharType="begin"/>
        </w:r>
        <w:r>
          <w:instrText>HYPERLINK \l "h.4kx3h1s"</w:instrText>
        </w:r>
        <w:r>
          <w:fldChar w:fldCharType="end"/>
        </w:r>
      </w:ins>
    </w:p>
    <w:p w14:paraId="056A6133" w14:textId="77777777" w:rsidR="00933ABF" w:rsidRDefault="00617DEC">
      <w:pPr>
        <w:tabs>
          <w:tab w:val="right" w:pos="9350"/>
        </w:tabs>
        <w:spacing w:after="100"/>
        <w:ind w:left="480"/>
        <w:rPr>
          <w:ins w:id="293" w:author="Sue A Darby" w:date="2015-10-08T14:03:00Z"/>
        </w:rPr>
      </w:pPr>
      <w:ins w:id="294" w:author="Sue A Darby" w:date="2015-10-08T14:03:00Z">
        <w:r>
          <w:fldChar w:fldCharType="begin"/>
        </w:r>
        <w:r>
          <w:instrText>HYPERLINK \l "h.302dr9l"</w:instrText>
        </w:r>
        <w:r>
          <w:fldChar w:fldCharType="separate"/>
        </w:r>
        <w:r>
          <w:rPr>
            <w:color w:val="0000FF"/>
            <w:u w:val="single"/>
          </w:rPr>
          <w:t>Back Up Care Coordinators</w:t>
        </w:r>
        <w:r>
          <w:fldChar w:fldCharType="end"/>
        </w:r>
        <w:r>
          <w:fldChar w:fldCharType="begin"/>
        </w:r>
        <w:r>
          <w:instrText>HYPERLINK \l "h.302dr9l"</w:instrText>
        </w:r>
        <w:r>
          <w:fldChar w:fldCharType="separate"/>
        </w:r>
        <w:r>
          <w:tab/>
        </w:r>
        <w:r>
          <w:fldChar w:fldCharType="end"/>
        </w:r>
        <w:r>
          <w:fldChar w:fldCharType="begin"/>
        </w:r>
        <w:r>
          <w:instrText>HYPERLINK \l "h.302dr9l"</w:instrText>
        </w:r>
        <w:r>
          <w:fldChar w:fldCharType="end"/>
        </w:r>
      </w:ins>
    </w:p>
    <w:p w14:paraId="5D1FA27D" w14:textId="77777777" w:rsidR="00933ABF" w:rsidRDefault="00617DEC">
      <w:pPr>
        <w:tabs>
          <w:tab w:val="right" w:pos="9350"/>
        </w:tabs>
        <w:spacing w:after="100"/>
        <w:ind w:left="240"/>
        <w:rPr>
          <w:ins w:id="295" w:author="Sue A Darby" w:date="2015-10-08T14:03:00Z"/>
        </w:rPr>
      </w:pPr>
      <w:ins w:id="296" w:author="Sue A Darby" w:date="2015-10-08T14:03:00Z">
        <w:r>
          <w:fldChar w:fldCharType="begin"/>
        </w:r>
        <w:r>
          <w:instrText>HYPERLINK \l "h.1f</w:instrText>
        </w:r>
        <w:r>
          <w:instrText>7o1he"</w:instrText>
        </w:r>
        <w:r>
          <w:fldChar w:fldCharType="separate"/>
        </w:r>
        <w:r>
          <w:rPr>
            <w:color w:val="0000FF"/>
            <w:u w:val="single"/>
          </w:rPr>
          <w:t>Medicaid</w:t>
        </w:r>
        <w:r>
          <w:fldChar w:fldCharType="end"/>
        </w:r>
        <w:r>
          <w:fldChar w:fldCharType="begin"/>
        </w:r>
        <w:r>
          <w:instrText>HYPERLINK \l "h.1f7o1he"</w:instrText>
        </w:r>
        <w:r>
          <w:fldChar w:fldCharType="separate"/>
        </w:r>
        <w:r>
          <w:tab/>
        </w:r>
        <w:r>
          <w:fldChar w:fldCharType="end"/>
        </w:r>
        <w:r>
          <w:fldChar w:fldCharType="begin"/>
        </w:r>
        <w:r>
          <w:instrText>HYPERLINK \l "h.1f7o1he"</w:instrText>
        </w:r>
        <w:r>
          <w:fldChar w:fldCharType="end"/>
        </w:r>
      </w:ins>
    </w:p>
    <w:p w14:paraId="21A981C2" w14:textId="77777777" w:rsidR="00933ABF" w:rsidRDefault="00617DEC">
      <w:pPr>
        <w:tabs>
          <w:tab w:val="right" w:pos="9350"/>
        </w:tabs>
        <w:spacing w:after="100"/>
        <w:ind w:left="480"/>
        <w:rPr>
          <w:ins w:id="297" w:author="Sue A Darby" w:date="2015-10-08T14:03:00Z"/>
        </w:rPr>
      </w:pPr>
      <w:ins w:id="298" w:author="Sue A Darby" w:date="2015-10-08T14:03:00Z">
        <w:r>
          <w:fldChar w:fldCharType="begin"/>
        </w:r>
        <w:r>
          <w:instrText>HYPERLINK \l "h.3z7bk57"</w:instrText>
        </w:r>
        <w:r>
          <w:fldChar w:fldCharType="separate"/>
        </w:r>
        <w:r>
          <w:rPr>
            <w:color w:val="0000FF"/>
            <w:u w:val="single"/>
          </w:rPr>
          <w:t>Recertification</w:t>
        </w:r>
        <w:r>
          <w:fldChar w:fldCharType="end"/>
        </w:r>
        <w:r>
          <w:fldChar w:fldCharType="begin"/>
        </w:r>
        <w:r>
          <w:instrText>HYPERLINK \l "h.3z7bk57"</w:instrText>
        </w:r>
        <w:r>
          <w:fldChar w:fldCharType="separate"/>
        </w:r>
        <w:r>
          <w:tab/>
        </w:r>
        <w:r>
          <w:fldChar w:fldCharType="end"/>
        </w:r>
        <w:r>
          <w:fldChar w:fldCharType="begin"/>
        </w:r>
        <w:r>
          <w:instrText>HYPERLINK \l "h.3z7bk57"</w:instrText>
        </w:r>
        <w:r>
          <w:fldChar w:fldCharType="end"/>
        </w:r>
      </w:ins>
    </w:p>
    <w:p w14:paraId="7EE3BBFA" w14:textId="77777777" w:rsidR="00933ABF" w:rsidRDefault="00617DEC">
      <w:pPr>
        <w:tabs>
          <w:tab w:val="right" w:pos="9350"/>
        </w:tabs>
        <w:spacing w:after="100"/>
        <w:ind w:left="480"/>
        <w:rPr>
          <w:ins w:id="299" w:author="Sue A Darby" w:date="2015-10-08T14:03:00Z"/>
        </w:rPr>
      </w:pPr>
      <w:ins w:id="300" w:author="Sue A Darby" w:date="2015-10-08T14:03:00Z">
        <w:r>
          <w:rPr>
            <w:noProof/>
          </w:rPr>
          <w:drawing>
            <wp:inline distT="0" distB="0" distL="0" distR="0" wp14:anchorId="58F46A25" wp14:editId="3398EC3A">
              <wp:extent cx="264668" cy="329047"/>
              <wp:effectExtent l="0" t="0" r="0" b="0"/>
              <wp:docPr id="73" name="image136.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36.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fldChar w:fldCharType="begin"/>
        </w:r>
        <w:r>
          <w:instrText>HYPERLINK \l "h.2eclud0"</w:instrText>
        </w:r>
        <w:r>
          <w:fldChar w:fldCharType="separate"/>
        </w:r>
        <w:r>
          <w:rPr>
            <w:color w:val="0000FF"/>
            <w:u w:val="single"/>
          </w:rPr>
          <w:t>Extensions</w:t>
        </w:r>
        <w:r>
          <w:fldChar w:fldCharType="end"/>
        </w:r>
        <w:r>
          <w:fldChar w:fldCharType="begin"/>
        </w:r>
        <w:r>
          <w:instrText>HYPERLINK \l "h.2eclud0"</w:instrText>
        </w:r>
        <w:r>
          <w:fldChar w:fldCharType="separate"/>
        </w:r>
        <w:r>
          <w:tab/>
        </w:r>
        <w:r>
          <w:fldChar w:fldCharType="end"/>
        </w:r>
        <w:r>
          <w:fldChar w:fldCharType="begin"/>
        </w:r>
        <w:r>
          <w:instrText>HYPERLINK \l "h.2eclu</w:instrText>
        </w:r>
        <w:r>
          <w:instrText>d0"</w:instrText>
        </w:r>
        <w:r>
          <w:fldChar w:fldCharType="end"/>
        </w:r>
      </w:ins>
    </w:p>
    <w:p w14:paraId="01AF511F" w14:textId="77777777" w:rsidR="00933ABF" w:rsidRDefault="00617DEC">
      <w:pPr>
        <w:tabs>
          <w:tab w:val="right" w:pos="9350"/>
        </w:tabs>
        <w:spacing w:after="100"/>
        <w:ind w:left="240"/>
        <w:rPr>
          <w:ins w:id="301" w:author="Sue A Darby" w:date="2015-10-08T14:03:00Z"/>
        </w:rPr>
      </w:pPr>
      <w:ins w:id="302" w:author="Sue A Darby" w:date="2015-10-08T14:03:00Z">
        <w:r>
          <w:fldChar w:fldCharType="begin"/>
        </w:r>
        <w:r>
          <w:instrText>HYPERLINK \l "h.thw4kt"</w:instrText>
        </w:r>
        <w:r>
          <w:fldChar w:fldCharType="separate"/>
        </w:r>
        <w:r>
          <w:rPr>
            <w:color w:val="0000FF"/>
            <w:u w:val="single"/>
          </w:rPr>
          <w:t>Agents</w:t>
        </w:r>
        <w:r>
          <w:fldChar w:fldCharType="end"/>
        </w:r>
        <w:r>
          <w:fldChar w:fldCharType="begin"/>
        </w:r>
        <w:r>
          <w:instrText>HYPERLINK \l "h.thw4kt"</w:instrText>
        </w:r>
        <w:r>
          <w:fldChar w:fldCharType="separate"/>
        </w:r>
        <w:r>
          <w:tab/>
        </w:r>
        <w:r>
          <w:fldChar w:fldCharType="end"/>
        </w:r>
        <w:r>
          <w:fldChar w:fldCharType="begin"/>
        </w:r>
        <w:r>
          <w:instrText>HYPERLINK \l "h.thw4kt"</w:instrText>
        </w:r>
        <w:r>
          <w:fldChar w:fldCharType="end"/>
        </w:r>
      </w:ins>
    </w:p>
    <w:p w14:paraId="3DC7C9EF" w14:textId="77777777" w:rsidR="00933ABF" w:rsidRDefault="00617DEC">
      <w:pPr>
        <w:tabs>
          <w:tab w:val="right" w:pos="9350"/>
        </w:tabs>
        <w:spacing w:after="100"/>
        <w:ind w:left="240"/>
        <w:rPr>
          <w:ins w:id="303" w:author="Sue A Darby" w:date="2015-10-08T14:03:00Z"/>
        </w:rPr>
      </w:pPr>
      <w:ins w:id="304" w:author="Sue A Darby" w:date="2015-10-08T14:03:00Z">
        <w:r>
          <w:fldChar w:fldCharType="begin"/>
        </w:r>
        <w:r>
          <w:instrText>HYPERLINK \l "h.3dhjn8m"</w:instrText>
        </w:r>
        <w:r>
          <w:fldChar w:fldCharType="separate"/>
        </w:r>
        <w:r>
          <w:rPr>
            <w:color w:val="0000FF"/>
            <w:u w:val="single"/>
          </w:rPr>
          <w:t>Renderers</w:t>
        </w:r>
        <w:r>
          <w:fldChar w:fldCharType="end"/>
        </w:r>
        <w:r>
          <w:fldChar w:fldCharType="begin"/>
        </w:r>
        <w:r>
          <w:instrText>HYPERLINK \l "h.3dhjn8m"</w:instrText>
        </w:r>
        <w:r>
          <w:fldChar w:fldCharType="separate"/>
        </w:r>
        <w:r>
          <w:tab/>
        </w:r>
        <w:r>
          <w:fldChar w:fldCharType="end"/>
        </w:r>
        <w:r>
          <w:fldChar w:fldCharType="begin"/>
        </w:r>
        <w:r>
          <w:instrText>HYPERLINK \l "h.3dhjn8m"</w:instrText>
        </w:r>
        <w:r>
          <w:fldChar w:fldCharType="end"/>
        </w:r>
      </w:ins>
    </w:p>
    <w:p w14:paraId="349AAE18" w14:textId="77777777" w:rsidR="00933ABF" w:rsidRDefault="00617DEC">
      <w:pPr>
        <w:tabs>
          <w:tab w:val="right" w:pos="9350"/>
        </w:tabs>
        <w:spacing w:after="100"/>
        <w:ind w:left="240"/>
        <w:rPr>
          <w:ins w:id="305" w:author="Sue A Darby" w:date="2015-10-08T14:03:00Z"/>
        </w:rPr>
      </w:pPr>
      <w:ins w:id="306" w:author="Sue A Darby" w:date="2015-10-08T14:03:00Z">
        <w:r>
          <w:fldChar w:fldCharType="begin"/>
        </w:r>
        <w:r>
          <w:instrText>HYPERLINK \l "h.1smtxgf"</w:instrText>
        </w:r>
        <w:r>
          <w:fldChar w:fldCharType="separate"/>
        </w:r>
        <w:r>
          <w:rPr>
            <w:color w:val="0000FF"/>
            <w:u w:val="single"/>
          </w:rPr>
          <w:t>Agencies</w:t>
        </w:r>
        <w:r>
          <w:fldChar w:fldCharType="end"/>
        </w:r>
        <w:r>
          <w:fldChar w:fldCharType="begin"/>
        </w:r>
        <w:r>
          <w:instrText>HYPERLINK \l "h.1smtxgf"</w:instrText>
        </w:r>
        <w:r>
          <w:fldChar w:fldCharType="separate"/>
        </w:r>
        <w:r>
          <w:tab/>
        </w:r>
        <w:r>
          <w:fldChar w:fldCharType="end"/>
        </w:r>
        <w:r>
          <w:fldChar w:fldCharType="begin"/>
        </w:r>
        <w:r>
          <w:instrText>HYPERLINK \l "h.1smtxgf"</w:instrText>
        </w:r>
        <w:r>
          <w:fldChar w:fldCharType="end"/>
        </w:r>
      </w:ins>
    </w:p>
    <w:p w14:paraId="2D159826" w14:textId="77777777" w:rsidR="00933ABF" w:rsidRDefault="00617DEC">
      <w:pPr>
        <w:tabs>
          <w:tab w:val="right" w:pos="9350"/>
        </w:tabs>
        <w:spacing w:after="100"/>
        <w:ind w:left="240"/>
        <w:rPr>
          <w:ins w:id="307" w:author="Sue A Darby" w:date="2015-10-08T14:03:00Z"/>
        </w:rPr>
      </w:pPr>
      <w:ins w:id="308" w:author="Sue A Darby" w:date="2015-10-08T14:03:00Z">
        <w:r>
          <w:fldChar w:fldCharType="begin"/>
        </w:r>
        <w:r>
          <w:instrText>HYPERLINK \l "h.4cmhg48"</w:instrText>
        </w:r>
        <w:r>
          <w:fldChar w:fldCharType="separate"/>
        </w:r>
        <w:r>
          <w:rPr>
            <w:color w:val="0000FF"/>
            <w:u w:val="single"/>
          </w:rPr>
          <w:t>Notes</w:t>
        </w:r>
        <w:r>
          <w:fldChar w:fldCharType="end"/>
        </w:r>
        <w:r>
          <w:fldChar w:fldCharType="begin"/>
        </w:r>
        <w:r>
          <w:instrText>HYPERLINK \l "h.4cmhg48"</w:instrText>
        </w:r>
        <w:r>
          <w:fldChar w:fldCharType="separate"/>
        </w:r>
        <w:r>
          <w:tab/>
        </w:r>
        <w:r>
          <w:fldChar w:fldCharType="end"/>
        </w:r>
        <w:r>
          <w:fldChar w:fldCharType="begin"/>
        </w:r>
        <w:r>
          <w:instrText>HYPERLINK \l "h.4cmhg48"</w:instrText>
        </w:r>
        <w:r>
          <w:fldChar w:fldCharType="end"/>
        </w:r>
      </w:ins>
    </w:p>
    <w:p w14:paraId="307AC3F2" w14:textId="77777777" w:rsidR="00933ABF" w:rsidRDefault="00617DEC">
      <w:pPr>
        <w:tabs>
          <w:tab w:val="right" w:pos="9350"/>
        </w:tabs>
        <w:spacing w:after="100"/>
        <w:ind w:left="480"/>
        <w:rPr>
          <w:ins w:id="309" w:author="Sue A Darby" w:date="2015-10-08T14:03:00Z"/>
        </w:rPr>
      </w:pPr>
      <w:ins w:id="310" w:author="Sue A Darby" w:date="2015-10-08T14:03:00Z">
        <w:r>
          <w:fldChar w:fldCharType="begin"/>
        </w:r>
        <w:r>
          <w:instrText>HYPERLINK \l "h.2rrrqc1"</w:instrText>
        </w:r>
        <w:r>
          <w:fldChar w:fldCharType="separate"/>
        </w:r>
        <w:r>
          <w:rPr>
            <w:color w:val="0000FF"/>
            <w:u w:val="single"/>
          </w:rPr>
          <w:t>Pend Notices</w:t>
        </w:r>
        <w:r>
          <w:fldChar w:fldCharType="end"/>
        </w:r>
        <w:r>
          <w:fldChar w:fldCharType="begin"/>
        </w:r>
        <w:r>
          <w:instrText>HYPERLINK \l "h.2rrrqc1"</w:instrText>
        </w:r>
        <w:r>
          <w:fldChar w:fldCharType="separate"/>
        </w:r>
        <w:r>
          <w:tab/>
        </w:r>
        <w:r>
          <w:fldChar w:fldCharType="end"/>
        </w:r>
        <w:r>
          <w:fldChar w:fldCharType="begin"/>
        </w:r>
        <w:r>
          <w:instrText>HYPERLINK \l "h.2rrrqc1"</w:instrText>
        </w:r>
        <w:r>
          <w:fldChar w:fldCharType="end"/>
        </w:r>
      </w:ins>
    </w:p>
    <w:p w14:paraId="70BBE218" w14:textId="77777777" w:rsidR="00933ABF" w:rsidRDefault="00617DEC">
      <w:pPr>
        <w:tabs>
          <w:tab w:val="right" w:pos="9350"/>
        </w:tabs>
        <w:spacing w:after="100"/>
        <w:ind w:left="480"/>
        <w:rPr>
          <w:ins w:id="311" w:author="Sue A Darby" w:date="2015-10-08T14:03:00Z"/>
        </w:rPr>
      </w:pPr>
      <w:ins w:id="312" w:author="Sue A Darby" w:date="2015-10-08T14:03:00Z">
        <w:r>
          <w:fldChar w:fldCharType="begin"/>
        </w:r>
        <w:r>
          <w:instrText>HYPERLINK \l "h.16x20ju"</w:instrText>
        </w:r>
        <w:r>
          <w:fldChar w:fldCharType="separate"/>
        </w:r>
        <w:r>
          <w:rPr>
            <w:color w:val="0000FF"/>
            <w:u w:val="single"/>
          </w:rPr>
          <w:t>Denial Letters</w:t>
        </w:r>
        <w:r>
          <w:fldChar w:fldCharType="end"/>
        </w:r>
        <w:r>
          <w:fldChar w:fldCharType="begin"/>
        </w:r>
        <w:r>
          <w:instrText>HYPERLI</w:instrText>
        </w:r>
        <w:r>
          <w:instrText>NK \l "h.16x20ju"</w:instrText>
        </w:r>
        <w:r>
          <w:fldChar w:fldCharType="separate"/>
        </w:r>
        <w:r>
          <w:tab/>
        </w:r>
        <w:r>
          <w:fldChar w:fldCharType="end"/>
        </w:r>
        <w:r>
          <w:fldChar w:fldCharType="begin"/>
        </w:r>
        <w:r>
          <w:instrText>HYPERLINK \l "h.16x20ju"</w:instrText>
        </w:r>
        <w:r>
          <w:fldChar w:fldCharType="end"/>
        </w:r>
      </w:ins>
    </w:p>
    <w:p w14:paraId="72DDA1FC" w14:textId="77777777" w:rsidR="00933ABF" w:rsidRDefault="00617DEC">
      <w:pPr>
        <w:tabs>
          <w:tab w:val="right" w:pos="9350"/>
        </w:tabs>
        <w:spacing w:after="100"/>
        <w:ind w:left="480"/>
        <w:rPr>
          <w:ins w:id="313" w:author="Sue A Darby" w:date="2015-10-08T14:03:00Z"/>
        </w:rPr>
      </w:pPr>
      <w:ins w:id="314" w:author="Sue A Darby" w:date="2015-10-08T14:03:00Z">
        <w:r>
          <w:rPr>
            <w:noProof/>
          </w:rPr>
          <w:drawing>
            <wp:inline distT="0" distB="0" distL="0" distR="0" wp14:anchorId="0CAB3E4C" wp14:editId="20819931">
              <wp:extent cx="264668" cy="329047"/>
              <wp:effectExtent l="0" t="0" r="0" b="0"/>
              <wp:docPr id="76" name="image139.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39.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fldChar w:fldCharType="begin"/>
        </w:r>
        <w:r>
          <w:instrText>HYPERLINK \l "h.3qwpj7n"</w:instrText>
        </w:r>
        <w:r>
          <w:fldChar w:fldCharType="separate"/>
        </w:r>
        <w:r>
          <w:rPr>
            <w:color w:val="0000FF"/>
            <w:u w:val="single"/>
          </w:rPr>
          <w:t>Contact Notes</w:t>
        </w:r>
        <w:r>
          <w:fldChar w:fldCharType="end"/>
        </w:r>
        <w:r>
          <w:fldChar w:fldCharType="begin"/>
        </w:r>
        <w:r>
          <w:instrText>HYPERLINK \l "h.3qwpj7n"</w:instrText>
        </w:r>
        <w:r>
          <w:fldChar w:fldCharType="separate"/>
        </w:r>
        <w:r>
          <w:tab/>
        </w:r>
        <w:r>
          <w:fldChar w:fldCharType="end"/>
        </w:r>
        <w:r>
          <w:fldChar w:fldCharType="begin"/>
        </w:r>
        <w:r>
          <w:instrText>HYPERLINK \l "h.3qwpj7n"</w:instrText>
        </w:r>
        <w:r>
          <w:fldChar w:fldCharType="end"/>
        </w:r>
      </w:ins>
    </w:p>
    <w:p w14:paraId="3B9C36B6" w14:textId="77777777" w:rsidR="00933ABF" w:rsidRDefault="00617DEC">
      <w:pPr>
        <w:tabs>
          <w:tab w:val="right" w:pos="9350"/>
        </w:tabs>
        <w:spacing w:after="100"/>
        <w:ind w:left="240"/>
        <w:rPr>
          <w:ins w:id="315" w:author="Sue A Darby" w:date="2015-10-08T14:03:00Z"/>
        </w:rPr>
      </w:pPr>
      <w:ins w:id="316" w:author="Sue A Darby" w:date="2015-10-08T14:03:00Z">
        <w:r>
          <w:fldChar w:fldCharType="begin"/>
        </w:r>
        <w:r>
          <w:instrText>HYPERLINK \l "h.261ztfg"</w:instrText>
        </w:r>
        <w:r>
          <w:fldChar w:fldCharType="separate"/>
        </w:r>
        <w:r>
          <w:rPr>
            <w:color w:val="0000FF"/>
            <w:u w:val="single"/>
          </w:rPr>
          <w:t>Late Recertification Applications</w:t>
        </w:r>
        <w:r>
          <w:fldChar w:fldCharType="end"/>
        </w:r>
        <w:r>
          <w:fldChar w:fldCharType="begin"/>
        </w:r>
        <w:r>
          <w:instrText>HYPERLINK \l "h.261ztfg"</w:instrText>
        </w:r>
        <w:r>
          <w:fldChar w:fldCharType="separate"/>
        </w:r>
        <w:r>
          <w:tab/>
        </w:r>
        <w:r>
          <w:fldChar w:fldCharType="end"/>
        </w:r>
        <w:r>
          <w:fldChar w:fldCharType="begin"/>
        </w:r>
        <w:r>
          <w:instrText>HYPERLINK \l "h.261ztfg"</w:instrText>
        </w:r>
        <w:r>
          <w:fldChar w:fldCharType="end"/>
        </w:r>
      </w:ins>
    </w:p>
    <w:p w14:paraId="72EBA8D3" w14:textId="77777777" w:rsidR="00933ABF" w:rsidRDefault="00617DEC">
      <w:pPr>
        <w:tabs>
          <w:tab w:val="right" w:pos="9350"/>
        </w:tabs>
        <w:spacing w:after="100"/>
        <w:ind w:left="240"/>
        <w:rPr>
          <w:ins w:id="317" w:author="Sue A Darby" w:date="2015-10-08T14:03:00Z"/>
        </w:rPr>
      </w:pPr>
      <w:ins w:id="318" w:author="Sue A Darby" w:date="2015-10-08T14:03:00Z">
        <w:r>
          <w:fldChar w:fldCharType="begin"/>
        </w:r>
        <w:r>
          <w:instrText>HYPERLINK \l "h.l7a3n9"</w:instrText>
        </w:r>
        <w:r>
          <w:fldChar w:fldCharType="separate"/>
        </w:r>
        <w:r>
          <w:rPr>
            <w:color w:val="0000FF"/>
            <w:u w:val="single"/>
          </w:rPr>
          <w:t>Recertification Application approvals</w:t>
        </w:r>
        <w:r>
          <w:fldChar w:fldCharType="end"/>
        </w:r>
        <w:r>
          <w:fldChar w:fldCharType="begin"/>
        </w:r>
        <w:r>
          <w:instrText>HYPERLINK \l "h.l7a3n9"</w:instrText>
        </w:r>
        <w:r>
          <w:fldChar w:fldCharType="separate"/>
        </w:r>
        <w:r>
          <w:tab/>
        </w:r>
        <w:r>
          <w:fldChar w:fldCharType="end"/>
        </w:r>
        <w:r>
          <w:fldChar w:fldCharType="begin"/>
        </w:r>
        <w:r>
          <w:instrText>HYPERLINK \l "h.l7a3n9"</w:instrText>
        </w:r>
        <w:r>
          <w:fldChar w:fldCharType="end"/>
        </w:r>
      </w:ins>
    </w:p>
    <w:p w14:paraId="55B89625" w14:textId="77777777" w:rsidR="00933ABF" w:rsidRDefault="00617DEC">
      <w:pPr>
        <w:tabs>
          <w:tab w:val="right" w:pos="9350"/>
        </w:tabs>
        <w:spacing w:after="100"/>
        <w:rPr>
          <w:ins w:id="319" w:author="Sue A Darby" w:date="2015-10-08T14:03:00Z"/>
        </w:rPr>
      </w:pPr>
      <w:ins w:id="320" w:author="Sue A Darby" w:date="2015-10-08T14:03:00Z">
        <w:r>
          <w:fldChar w:fldCharType="begin"/>
        </w:r>
        <w:r>
          <w:instrText>HYPERLINK \l "h.356xmb2"</w:instrText>
        </w:r>
        <w:r>
          <w:fldChar w:fldCharType="separate"/>
        </w:r>
        <w:r>
          <w:rPr>
            <w:color w:val="0000FF"/>
            <w:u w:val="single"/>
          </w:rPr>
          <w:t>Other Application Types</w:t>
        </w:r>
        <w:r>
          <w:fldChar w:fldCharType="end"/>
        </w:r>
        <w:r>
          <w:fldChar w:fldCharType="begin"/>
        </w:r>
        <w:r>
          <w:instrText>HYPERLINK \l "h.356xmb2"</w:instrText>
        </w:r>
        <w:r>
          <w:fldChar w:fldCharType="separate"/>
        </w:r>
        <w:r>
          <w:tab/>
        </w:r>
        <w:r>
          <w:fldChar w:fldCharType="end"/>
        </w:r>
        <w:r>
          <w:fldChar w:fldCharType="begin"/>
        </w:r>
        <w:r>
          <w:instrText>HYPERLINK \l "h.356xmb2"</w:instrText>
        </w:r>
        <w:r>
          <w:fldChar w:fldCharType="end"/>
        </w:r>
      </w:ins>
    </w:p>
    <w:p w14:paraId="2564EE12" w14:textId="77777777" w:rsidR="00933ABF" w:rsidRDefault="00617DEC">
      <w:pPr>
        <w:tabs>
          <w:tab w:val="right" w:pos="9350"/>
        </w:tabs>
        <w:spacing w:after="100"/>
        <w:ind w:left="240"/>
        <w:rPr>
          <w:ins w:id="321" w:author="Sue A Darby" w:date="2015-10-08T14:03:00Z"/>
        </w:rPr>
      </w:pPr>
      <w:ins w:id="322" w:author="Sue A Darby" w:date="2015-10-08T14:03:00Z">
        <w:r>
          <w:fldChar w:fldCharType="begin"/>
        </w:r>
        <w:r>
          <w:instrText>HYPERLINK \l "h.1kc7wiv"</w:instrText>
        </w:r>
        <w:r>
          <w:fldChar w:fldCharType="separate"/>
        </w:r>
        <w:r>
          <w:rPr>
            <w:color w:val="0000FF"/>
            <w:u w:val="single"/>
          </w:rPr>
          <w:t>Withdrawls</w:t>
        </w:r>
        <w:r>
          <w:fldChar w:fldCharType="end"/>
        </w:r>
        <w:r>
          <w:fldChar w:fldCharType="begin"/>
        </w:r>
        <w:r>
          <w:instrText>HYPERLINK \l "h.1kc7wiv"</w:instrText>
        </w:r>
        <w:r>
          <w:fldChar w:fldCharType="separate"/>
        </w:r>
        <w:r>
          <w:tab/>
        </w:r>
        <w:r>
          <w:fldChar w:fldCharType="end"/>
        </w:r>
        <w:r>
          <w:fldChar w:fldCharType="begin"/>
        </w:r>
        <w:r>
          <w:instrText>HYPERLINK \l "h.1kc7wiv"</w:instrText>
        </w:r>
        <w:r>
          <w:fldChar w:fldCharType="end"/>
        </w:r>
      </w:ins>
    </w:p>
    <w:p w14:paraId="2C0E0035" w14:textId="77777777" w:rsidR="00933ABF" w:rsidRDefault="00617DEC">
      <w:pPr>
        <w:tabs>
          <w:tab w:val="right" w:pos="9350"/>
        </w:tabs>
        <w:spacing w:after="100"/>
        <w:ind w:left="240"/>
        <w:rPr>
          <w:ins w:id="323" w:author="Sue A Darby" w:date="2015-10-08T14:03:00Z"/>
        </w:rPr>
      </w:pPr>
      <w:ins w:id="324" w:author="Sue A Darby" w:date="2015-10-08T14:03:00Z">
        <w:r>
          <w:fldChar w:fldCharType="begin"/>
        </w:r>
        <w:r>
          <w:instrText>HYPERLINK \l "h.44bvf6o"</w:instrText>
        </w:r>
        <w:r>
          <w:fldChar w:fldCharType="separate"/>
        </w:r>
        <w:r>
          <w:rPr>
            <w:color w:val="0000FF"/>
            <w:u w:val="single"/>
          </w:rPr>
          <w:t>Changes in Business Type</w:t>
        </w:r>
        <w:r>
          <w:fldChar w:fldCharType="end"/>
        </w:r>
        <w:r>
          <w:fldChar w:fldCharType="begin"/>
        </w:r>
        <w:r>
          <w:instrText>HYPERLINK \l "h.44bvf6o"</w:instrText>
        </w:r>
        <w:r>
          <w:fldChar w:fldCharType="separate"/>
        </w:r>
        <w:r>
          <w:tab/>
        </w:r>
        <w:r>
          <w:fldChar w:fldCharType="end"/>
        </w:r>
        <w:r>
          <w:fldChar w:fldCharType="begin"/>
        </w:r>
        <w:r>
          <w:instrText>HYPERLINK \l "h.44bvf6o"</w:instrText>
        </w:r>
        <w:r>
          <w:fldChar w:fldCharType="end"/>
        </w:r>
      </w:ins>
    </w:p>
    <w:p w14:paraId="302AB8A9" w14:textId="77777777" w:rsidR="00933ABF" w:rsidRDefault="00617DEC">
      <w:pPr>
        <w:tabs>
          <w:tab w:val="right" w:pos="9350"/>
        </w:tabs>
        <w:spacing w:after="100"/>
        <w:ind w:left="240"/>
        <w:rPr>
          <w:ins w:id="325" w:author="Sue A Darby" w:date="2015-10-08T14:03:00Z"/>
        </w:rPr>
      </w:pPr>
      <w:ins w:id="326" w:author="Sue A Darby" w:date="2015-10-08T14:03:00Z">
        <w:r>
          <w:fldChar w:fldCharType="begin"/>
        </w:r>
        <w:r>
          <w:instrText>HYPERLINK \l "h.2jh5peh"</w:instrText>
        </w:r>
        <w:r>
          <w:fldChar w:fldCharType="separate"/>
        </w:r>
        <w:r>
          <w:rPr>
            <w:color w:val="0000FF"/>
            <w:u w:val="single"/>
          </w:rPr>
          <w:t>Agency sale</w:t>
        </w:r>
        <w:r>
          <w:fldChar w:fldCharType="end"/>
        </w:r>
        <w:r>
          <w:fldChar w:fldCharType="begin"/>
        </w:r>
        <w:r>
          <w:instrText>HYPERLINK \l "h.2jh5peh"</w:instrText>
        </w:r>
        <w:r>
          <w:fldChar w:fldCharType="separate"/>
        </w:r>
        <w:r>
          <w:tab/>
        </w:r>
        <w:r>
          <w:fldChar w:fldCharType="end"/>
        </w:r>
        <w:r>
          <w:fldChar w:fldCharType="begin"/>
        </w:r>
        <w:r>
          <w:instrText>HYPERLINK \l "h.</w:instrText>
        </w:r>
        <w:r>
          <w:instrText>2jh5peh"</w:instrText>
        </w:r>
        <w:r>
          <w:fldChar w:fldCharType="end"/>
        </w:r>
      </w:ins>
    </w:p>
    <w:p w14:paraId="71FB0934" w14:textId="77777777" w:rsidR="00933ABF" w:rsidRDefault="00617DEC">
      <w:pPr>
        <w:tabs>
          <w:tab w:val="right" w:pos="9350"/>
        </w:tabs>
        <w:spacing w:after="100"/>
        <w:ind w:left="240"/>
        <w:rPr>
          <w:ins w:id="327" w:author="Sue A Darby" w:date="2015-10-08T14:03:00Z"/>
        </w:rPr>
      </w:pPr>
      <w:ins w:id="328" w:author="Sue A Darby" w:date="2015-10-08T14:03:00Z">
        <w:r>
          <w:fldChar w:fldCharType="begin"/>
        </w:r>
        <w:r>
          <w:instrText>HYPERLINK \l "h.ymfzma"</w:instrText>
        </w:r>
        <w:r>
          <w:fldChar w:fldCharType="separate"/>
        </w:r>
        <w:r>
          <w:rPr>
            <w:color w:val="0000FF"/>
            <w:u w:val="single"/>
          </w:rPr>
          <w:t>Add location</w:t>
        </w:r>
        <w:r>
          <w:fldChar w:fldCharType="end"/>
        </w:r>
        <w:r>
          <w:fldChar w:fldCharType="begin"/>
        </w:r>
        <w:r>
          <w:instrText>HYPERLINK \l "h.ymfzma"</w:instrText>
        </w:r>
        <w:r>
          <w:fldChar w:fldCharType="separate"/>
        </w:r>
        <w:r>
          <w:tab/>
        </w:r>
        <w:r>
          <w:fldChar w:fldCharType="end"/>
        </w:r>
        <w:r>
          <w:fldChar w:fldCharType="begin"/>
        </w:r>
        <w:r>
          <w:instrText>HYPERLINK \l "h.ymfzma"</w:instrText>
        </w:r>
        <w:r>
          <w:fldChar w:fldCharType="end"/>
        </w:r>
      </w:ins>
    </w:p>
    <w:p w14:paraId="469CF99D" w14:textId="77777777" w:rsidR="00933ABF" w:rsidRDefault="00617DEC">
      <w:pPr>
        <w:tabs>
          <w:tab w:val="right" w:pos="9350"/>
        </w:tabs>
        <w:spacing w:after="100"/>
        <w:ind w:left="240"/>
        <w:rPr>
          <w:ins w:id="329" w:author="Sue A Darby" w:date="2015-10-08T14:03:00Z"/>
        </w:rPr>
      </w:pPr>
      <w:ins w:id="330" w:author="Sue A Darby" w:date="2015-10-08T14:03:00Z">
        <w:r>
          <w:fldChar w:fldCharType="begin"/>
        </w:r>
        <w:r>
          <w:instrText>HYPERLINK \l "h.3im3ia3"</w:instrText>
        </w:r>
        <w:r>
          <w:fldChar w:fldCharType="separate"/>
        </w:r>
        <w:r>
          <w:rPr>
            <w:color w:val="0000FF"/>
            <w:u w:val="single"/>
          </w:rPr>
          <w:t>Add CC</w:t>
        </w:r>
        <w:r>
          <w:fldChar w:fldCharType="end"/>
        </w:r>
        <w:r>
          <w:fldChar w:fldCharType="begin"/>
        </w:r>
        <w:r>
          <w:instrText>HYPERLINK \l "h.3im3ia3"</w:instrText>
        </w:r>
        <w:r>
          <w:fldChar w:fldCharType="separate"/>
        </w:r>
        <w:r>
          <w:tab/>
        </w:r>
        <w:r>
          <w:fldChar w:fldCharType="end"/>
        </w:r>
        <w:r>
          <w:fldChar w:fldCharType="begin"/>
        </w:r>
        <w:r>
          <w:instrText>HYPERLINK \l "h.3im3ia3"</w:instrText>
        </w:r>
        <w:r>
          <w:fldChar w:fldCharType="end"/>
        </w:r>
      </w:ins>
    </w:p>
    <w:p w14:paraId="0F20E144" w14:textId="77777777" w:rsidR="00933ABF" w:rsidRDefault="00617DEC">
      <w:pPr>
        <w:tabs>
          <w:tab w:val="right" w:pos="9350"/>
        </w:tabs>
        <w:spacing w:after="100"/>
        <w:ind w:left="240"/>
        <w:rPr>
          <w:ins w:id="331" w:author="Sue A Darby" w:date="2015-10-08T14:03:00Z"/>
        </w:rPr>
      </w:pPr>
      <w:ins w:id="332" w:author="Sue A Darby" w:date="2015-10-08T14:03:00Z">
        <w:r>
          <w:fldChar w:fldCharType="begin"/>
        </w:r>
        <w:r>
          <w:instrText>HYPERLINK \l "h.1xrdshw"</w:instrText>
        </w:r>
        <w:r>
          <w:fldChar w:fldCharType="separate"/>
        </w:r>
        <w:r>
          <w:rPr>
            <w:color w:val="0000FF"/>
            <w:u w:val="single"/>
          </w:rPr>
          <w:t>Add service</w:t>
        </w:r>
        <w:r>
          <w:fldChar w:fldCharType="end"/>
        </w:r>
        <w:r>
          <w:fldChar w:fldCharType="begin"/>
        </w:r>
        <w:r>
          <w:instrText>HYPERLINK \l "h.1xrdshw"</w:instrText>
        </w:r>
        <w:r>
          <w:fldChar w:fldCharType="separate"/>
        </w:r>
        <w:r>
          <w:tab/>
        </w:r>
        <w:r>
          <w:fldChar w:fldCharType="end"/>
        </w:r>
        <w:r>
          <w:fldChar w:fldCharType="begin"/>
        </w:r>
        <w:r>
          <w:instrText>HYPERLINK \l "h.1xrdshw"</w:instrText>
        </w:r>
        <w:r>
          <w:fldChar w:fldCharType="end"/>
        </w:r>
      </w:ins>
    </w:p>
    <w:p w14:paraId="7B6EB063" w14:textId="77777777" w:rsidR="00933ABF" w:rsidRDefault="00617DEC">
      <w:pPr>
        <w:tabs>
          <w:tab w:val="right" w:pos="9350"/>
        </w:tabs>
        <w:spacing w:after="100"/>
        <w:rPr>
          <w:ins w:id="333" w:author="Sue A Darby" w:date="2015-10-08T14:03:00Z"/>
        </w:rPr>
      </w:pPr>
      <w:ins w:id="334" w:author="Sue A Darby" w:date="2015-10-08T14:03:00Z">
        <w:r>
          <w:fldChar w:fldCharType="begin"/>
        </w:r>
        <w:r>
          <w:instrText>HYPERLINK \l "h.4hr1b5p"</w:instrText>
        </w:r>
        <w:r>
          <w:fldChar w:fldCharType="separate"/>
        </w:r>
        <w:r>
          <w:rPr>
            <w:color w:val="0000FF"/>
            <w:u w:val="single"/>
          </w:rPr>
          <w:t>Denials</w:t>
        </w:r>
        <w:r>
          <w:fldChar w:fldCharType="end"/>
        </w:r>
        <w:r>
          <w:fldChar w:fldCharType="begin"/>
        </w:r>
        <w:r>
          <w:instrText>HYPERLINK \l "h.4hr1b5p"</w:instrText>
        </w:r>
        <w:r>
          <w:fldChar w:fldCharType="separate"/>
        </w:r>
        <w:r>
          <w:tab/>
        </w:r>
        <w:r>
          <w:fldChar w:fldCharType="end"/>
        </w:r>
        <w:r>
          <w:fldChar w:fldCharType="begin"/>
        </w:r>
        <w:r>
          <w:instrText>HYPERLINK \l "h.4hr1b5p"</w:instrText>
        </w:r>
        <w:r>
          <w:fldChar w:fldCharType="end"/>
        </w:r>
      </w:ins>
    </w:p>
    <w:p w14:paraId="6071B921" w14:textId="77777777" w:rsidR="00933ABF" w:rsidRDefault="00617DEC">
      <w:pPr>
        <w:tabs>
          <w:tab w:val="right" w:pos="9350"/>
        </w:tabs>
        <w:spacing w:after="100"/>
        <w:ind w:left="240"/>
        <w:rPr>
          <w:ins w:id="335" w:author="Sue A Darby" w:date="2015-10-08T14:03:00Z"/>
        </w:rPr>
      </w:pPr>
      <w:ins w:id="336" w:author="Sue A Darby" w:date="2015-10-08T14:03:00Z">
        <w:r>
          <w:fldChar w:fldCharType="begin"/>
        </w:r>
        <w:r>
          <w:instrText>HYPERLINK \l "h.2wwbldi"</w:instrText>
        </w:r>
        <w:r>
          <w:fldChar w:fldCharType="separate"/>
        </w:r>
        <w:r>
          <w:rPr>
            <w:color w:val="0000FF"/>
            <w:u w:val="single"/>
          </w:rPr>
          <w:t>Letters</w:t>
        </w:r>
        <w:r>
          <w:fldChar w:fldCharType="end"/>
        </w:r>
        <w:r>
          <w:fldChar w:fldCharType="begin"/>
        </w:r>
        <w:r>
          <w:instrText>HYPERLINK \l "h.2wwbldi"</w:instrText>
        </w:r>
        <w:r>
          <w:fldChar w:fldCharType="separate"/>
        </w:r>
        <w:r>
          <w:tab/>
        </w:r>
        <w:r>
          <w:fldChar w:fldCharType="end"/>
        </w:r>
        <w:r>
          <w:fldChar w:fldCharType="begin"/>
        </w:r>
        <w:r>
          <w:instrText>HYPERLINK \l "h.2wwbldi"</w:instrText>
        </w:r>
        <w:r>
          <w:fldChar w:fldCharType="end"/>
        </w:r>
      </w:ins>
    </w:p>
    <w:p w14:paraId="05D807E0" w14:textId="77777777" w:rsidR="00933ABF" w:rsidRDefault="00617DEC">
      <w:pPr>
        <w:tabs>
          <w:tab w:val="right" w:pos="9350"/>
        </w:tabs>
        <w:spacing w:after="100"/>
        <w:ind w:left="240"/>
        <w:rPr>
          <w:ins w:id="337" w:author="Sue A Darby" w:date="2015-10-08T14:03:00Z"/>
        </w:rPr>
      </w:pPr>
      <w:ins w:id="338" w:author="Sue A Darby" w:date="2015-10-08T14:03:00Z">
        <w:r>
          <w:fldChar w:fldCharType="begin"/>
        </w:r>
        <w:r>
          <w:instrText>HYPERLINK \l "h.1c1lvlb"</w:instrText>
        </w:r>
        <w:r>
          <w:fldChar w:fldCharType="separate"/>
        </w:r>
        <w:r>
          <w:rPr>
            <w:color w:val="0000FF"/>
            <w:u w:val="single"/>
          </w:rPr>
          <w:t>Notes</w:t>
        </w:r>
        <w:r>
          <w:fldChar w:fldCharType="end"/>
        </w:r>
        <w:r>
          <w:fldChar w:fldCharType="begin"/>
        </w:r>
        <w:r>
          <w:instrText>HYPERLINK \l "h.1c1</w:instrText>
        </w:r>
        <w:r>
          <w:instrText>lvlb"</w:instrText>
        </w:r>
        <w:r>
          <w:fldChar w:fldCharType="separate"/>
        </w:r>
        <w:r>
          <w:tab/>
        </w:r>
        <w:r>
          <w:fldChar w:fldCharType="end"/>
        </w:r>
        <w:r>
          <w:fldChar w:fldCharType="begin"/>
        </w:r>
        <w:r>
          <w:instrText>HYPERLINK \l "h.1c1lvlb"</w:instrText>
        </w:r>
        <w:r>
          <w:fldChar w:fldCharType="end"/>
        </w:r>
      </w:ins>
    </w:p>
    <w:p w14:paraId="4BB2CA88" w14:textId="77777777" w:rsidR="00933ABF" w:rsidRDefault="00617DEC">
      <w:pPr>
        <w:tabs>
          <w:tab w:val="right" w:pos="9350"/>
        </w:tabs>
        <w:spacing w:after="100"/>
        <w:ind w:left="240"/>
        <w:rPr>
          <w:ins w:id="339" w:author="Sue A Darby" w:date="2015-10-08T14:03:00Z"/>
        </w:rPr>
      </w:pPr>
      <w:ins w:id="340" w:author="Sue A Darby" w:date="2015-10-08T14:03:00Z">
        <w:r>
          <w:fldChar w:fldCharType="begin"/>
        </w:r>
        <w:r>
          <w:instrText>HYPERLINK \l "h.3w19e94"</w:instrText>
        </w:r>
        <w:r>
          <w:fldChar w:fldCharType="separate"/>
        </w:r>
        <w:r>
          <w:rPr>
            <w:color w:val="0000FF"/>
            <w:u w:val="single"/>
          </w:rPr>
          <w:t>Administrative Hearings</w:t>
        </w:r>
        <w:r>
          <w:fldChar w:fldCharType="end"/>
        </w:r>
        <w:r>
          <w:fldChar w:fldCharType="begin"/>
        </w:r>
        <w:r>
          <w:instrText>HYPERLINK \l "h.3w19e94"</w:instrText>
        </w:r>
        <w:r>
          <w:fldChar w:fldCharType="separate"/>
        </w:r>
        <w:r>
          <w:tab/>
        </w:r>
        <w:r>
          <w:fldChar w:fldCharType="end"/>
        </w:r>
        <w:r>
          <w:fldChar w:fldCharType="begin"/>
        </w:r>
        <w:r>
          <w:instrText>HYPERLINK \l "h.3w19e94"</w:instrText>
        </w:r>
        <w:r>
          <w:fldChar w:fldCharType="end"/>
        </w:r>
      </w:ins>
    </w:p>
    <w:p w14:paraId="2510990D" w14:textId="77777777" w:rsidR="00933ABF" w:rsidRDefault="00617DEC">
      <w:pPr>
        <w:tabs>
          <w:tab w:val="right" w:pos="9350"/>
        </w:tabs>
        <w:spacing w:after="100"/>
        <w:rPr>
          <w:ins w:id="341" w:author="Sue A Darby" w:date="2015-10-08T14:03:00Z"/>
        </w:rPr>
      </w:pPr>
      <w:ins w:id="342" w:author="Sue A Darby" w:date="2015-10-08T14:03:00Z">
        <w:r>
          <w:fldChar w:fldCharType="begin"/>
        </w:r>
        <w:r>
          <w:instrText>HYPERLINK \l "h.2b6jogx"</w:instrText>
        </w:r>
        <w:r>
          <w:fldChar w:fldCharType="separate"/>
        </w:r>
        <w:r>
          <w:rPr>
            <w:color w:val="0000FF"/>
            <w:u w:val="single"/>
          </w:rPr>
          <w:t>Closures</w:t>
        </w:r>
        <w:r>
          <w:fldChar w:fldCharType="end"/>
        </w:r>
        <w:r>
          <w:fldChar w:fldCharType="begin"/>
        </w:r>
        <w:r>
          <w:instrText>HYPERLINK \l "h.2b6jogx"</w:instrText>
        </w:r>
        <w:r>
          <w:fldChar w:fldCharType="separate"/>
        </w:r>
        <w:r>
          <w:tab/>
        </w:r>
        <w:r>
          <w:fldChar w:fldCharType="end"/>
        </w:r>
        <w:r>
          <w:fldChar w:fldCharType="begin"/>
        </w:r>
        <w:r>
          <w:instrText>HYPERLINK \l "h.2b6jogx"</w:instrText>
        </w:r>
        <w:r>
          <w:fldChar w:fldCharType="end"/>
        </w:r>
      </w:ins>
    </w:p>
    <w:p w14:paraId="08CC52CE" w14:textId="77777777" w:rsidR="00933ABF" w:rsidRDefault="00617DEC">
      <w:pPr>
        <w:tabs>
          <w:tab w:val="right" w:pos="9350"/>
        </w:tabs>
        <w:spacing w:after="100"/>
        <w:ind w:left="240"/>
        <w:rPr>
          <w:ins w:id="343" w:author="Sue A Darby" w:date="2015-10-08T14:03:00Z"/>
        </w:rPr>
      </w:pPr>
      <w:ins w:id="344" w:author="Sue A Darby" w:date="2015-10-08T14:03:00Z">
        <w:r>
          <w:fldChar w:fldCharType="begin"/>
        </w:r>
        <w:r>
          <w:instrText>HYPERLINK \l "h.qbtyoq"</w:instrText>
        </w:r>
        <w:r>
          <w:fldChar w:fldCharType="separate"/>
        </w:r>
        <w:r>
          <w:rPr>
            <w:color w:val="0000FF"/>
            <w:u w:val="single"/>
          </w:rPr>
          <w:t>Vo</w:t>
        </w:r>
        <w:r>
          <w:rPr>
            <w:color w:val="0000FF"/>
            <w:u w:val="single"/>
          </w:rPr>
          <w:t>luntary Closure</w:t>
        </w:r>
        <w:r>
          <w:fldChar w:fldCharType="end"/>
        </w:r>
        <w:r>
          <w:fldChar w:fldCharType="begin"/>
        </w:r>
        <w:r>
          <w:instrText>HYPERLINK \l "h.qbtyoq"</w:instrText>
        </w:r>
        <w:r>
          <w:fldChar w:fldCharType="separate"/>
        </w:r>
        <w:r>
          <w:tab/>
        </w:r>
        <w:r>
          <w:fldChar w:fldCharType="end"/>
        </w:r>
        <w:r>
          <w:fldChar w:fldCharType="begin"/>
        </w:r>
        <w:r>
          <w:instrText>HYPERLINK \l "h.qbtyoq"</w:instrText>
        </w:r>
        <w:r>
          <w:fldChar w:fldCharType="end"/>
        </w:r>
      </w:ins>
    </w:p>
    <w:p w14:paraId="21915C77" w14:textId="77777777" w:rsidR="00933ABF" w:rsidRDefault="00617DEC">
      <w:pPr>
        <w:tabs>
          <w:tab w:val="right" w:pos="9350"/>
        </w:tabs>
        <w:spacing w:after="100"/>
        <w:ind w:left="240"/>
        <w:rPr>
          <w:ins w:id="345" w:author="Sue A Darby" w:date="2015-10-08T14:03:00Z"/>
        </w:rPr>
      </w:pPr>
      <w:ins w:id="346" w:author="Sue A Darby" w:date="2015-10-08T14:03:00Z">
        <w:r>
          <w:fldChar w:fldCharType="begin"/>
        </w:r>
        <w:r>
          <w:instrText>HYPERLINK \l "h.3abhhcj"</w:instrText>
        </w:r>
        <w:r>
          <w:fldChar w:fldCharType="separate"/>
        </w:r>
        <w:r>
          <w:rPr>
            <w:color w:val="0000FF"/>
            <w:u w:val="single"/>
          </w:rPr>
          <w:t>Involuntary Closure</w:t>
        </w:r>
        <w:r>
          <w:fldChar w:fldCharType="end"/>
        </w:r>
        <w:r>
          <w:fldChar w:fldCharType="begin"/>
        </w:r>
        <w:r>
          <w:instrText>HYPERLINK \l "h.3abhhcj"</w:instrText>
        </w:r>
        <w:r>
          <w:fldChar w:fldCharType="separate"/>
        </w:r>
        <w:r>
          <w:tab/>
        </w:r>
        <w:r>
          <w:fldChar w:fldCharType="end"/>
        </w:r>
        <w:r>
          <w:fldChar w:fldCharType="begin"/>
        </w:r>
        <w:r>
          <w:instrText>HYPERLINK \l "h.3abhhcj"</w:instrText>
        </w:r>
        <w:r>
          <w:fldChar w:fldCharType="end"/>
        </w:r>
      </w:ins>
    </w:p>
    <w:p w14:paraId="6094FA79" w14:textId="77777777" w:rsidR="00933ABF" w:rsidRDefault="00617DEC">
      <w:pPr>
        <w:tabs>
          <w:tab w:val="right" w:pos="9350"/>
        </w:tabs>
        <w:spacing w:after="100"/>
        <w:rPr>
          <w:ins w:id="347" w:author="Sue A Darby" w:date="2015-10-08T14:03:00Z"/>
        </w:rPr>
      </w:pPr>
      <w:ins w:id="348" w:author="Sue A Darby" w:date="2015-10-08T14:03:00Z">
        <w:r>
          <w:fldChar w:fldCharType="begin"/>
        </w:r>
        <w:r>
          <w:instrText>HYPERLINK \l "h.1pgrrkc"</w:instrText>
        </w:r>
        <w:r>
          <w:fldChar w:fldCharType="separate"/>
        </w:r>
        <w:r>
          <w:rPr>
            <w:color w:val="0000FF"/>
            <w:u w:val="single"/>
          </w:rPr>
          <w:t>Archiving</w:t>
        </w:r>
        <w:r>
          <w:fldChar w:fldCharType="end"/>
        </w:r>
        <w:r>
          <w:fldChar w:fldCharType="begin"/>
        </w:r>
        <w:r>
          <w:instrText>HYPERLINK \l "h.1pgrrkc"</w:instrText>
        </w:r>
        <w:r>
          <w:fldChar w:fldCharType="separate"/>
        </w:r>
        <w:r>
          <w:tab/>
        </w:r>
        <w:r>
          <w:fldChar w:fldCharType="end"/>
        </w:r>
        <w:r>
          <w:fldChar w:fldCharType="begin"/>
        </w:r>
        <w:r>
          <w:instrText>HYPERLINK \l "h.1pgrrkc"</w:instrText>
        </w:r>
        <w:r>
          <w:fldChar w:fldCharType="end"/>
        </w:r>
      </w:ins>
    </w:p>
    <w:p w14:paraId="4E59EB78" w14:textId="77777777" w:rsidR="00933ABF" w:rsidRDefault="00617DEC">
      <w:pPr>
        <w:tabs>
          <w:tab w:val="right" w:pos="9350"/>
        </w:tabs>
        <w:spacing w:after="100"/>
        <w:ind w:left="240"/>
        <w:rPr>
          <w:ins w:id="349" w:author="Sue A Darby" w:date="2015-10-08T14:03:00Z"/>
        </w:rPr>
      </w:pPr>
      <w:ins w:id="350" w:author="Sue A Darby" w:date="2015-10-08T14:03:00Z">
        <w:r>
          <w:fldChar w:fldCharType="begin"/>
        </w:r>
        <w:r>
          <w:instrText>HYPERLINK \l "h.49gfa85"</w:instrText>
        </w:r>
        <w:r>
          <w:fldChar w:fldCharType="separate"/>
        </w:r>
        <w:r>
          <w:rPr>
            <w:color w:val="0000FF"/>
            <w:u w:val="single"/>
          </w:rPr>
          <w:t>Offsite</w:t>
        </w:r>
        <w:r>
          <w:fldChar w:fldCharType="end"/>
        </w:r>
        <w:r>
          <w:fldChar w:fldCharType="begin"/>
        </w:r>
        <w:r>
          <w:instrText>HYPERLINK \l "h.49gfa85"</w:instrText>
        </w:r>
        <w:r>
          <w:fldChar w:fldCharType="separate"/>
        </w:r>
        <w:r>
          <w:tab/>
        </w:r>
        <w:r>
          <w:fldChar w:fldCharType="end"/>
        </w:r>
        <w:r>
          <w:fldChar w:fldCharType="begin"/>
        </w:r>
        <w:r>
          <w:instrText>HYPERLINK \l "h.49gfa85"</w:instrText>
        </w:r>
        <w:r>
          <w:fldChar w:fldCharType="end"/>
        </w:r>
      </w:ins>
    </w:p>
    <w:p w14:paraId="6AAB2991" w14:textId="77777777" w:rsidR="00933ABF" w:rsidRDefault="00617DEC">
      <w:pPr>
        <w:tabs>
          <w:tab w:val="right" w:pos="9350"/>
        </w:tabs>
        <w:spacing w:after="100"/>
        <w:ind w:left="240"/>
        <w:rPr>
          <w:ins w:id="351" w:author="Sue A Darby" w:date="2015-10-08T14:03:00Z"/>
        </w:rPr>
      </w:pPr>
      <w:ins w:id="352" w:author="Sue A Darby" w:date="2015-10-08T14:03:00Z">
        <w:r>
          <w:fldChar w:fldCharType="begin"/>
        </w:r>
        <w:r>
          <w:instrText>HYPERLINK \l "h.2olpkfy"</w:instrText>
        </w:r>
        <w:r>
          <w:fldChar w:fldCharType="separate"/>
        </w:r>
        <w:r>
          <w:rPr>
            <w:color w:val="0000FF"/>
            <w:u w:val="single"/>
          </w:rPr>
          <w:t>Voluntary Closed</w:t>
        </w:r>
        <w:r>
          <w:fldChar w:fldCharType="end"/>
        </w:r>
        <w:r>
          <w:fldChar w:fldCharType="begin"/>
        </w:r>
        <w:r>
          <w:instrText>HYPERLINK \l "h.2olpkfy"</w:instrText>
        </w:r>
        <w:r>
          <w:fldChar w:fldCharType="separate"/>
        </w:r>
        <w:r>
          <w:tab/>
        </w:r>
        <w:r>
          <w:fldChar w:fldCharType="end"/>
        </w:r>
        <w:r>
          <w:fldChar w:fldCharType="begin"/>
        </w:r>
        <w:r>
          <w:instrText>HYPERLINK \l "h.2olpkfy"</w:instrText>
        </w:r>
        <w:r>
          <w:fldChar w:fldCharType="end"/>
        </w:r>
      </w:ins>
    </w:p>
    <w:p w14:paraId="43668AC0" w14:textId="77777777" w:rsidR="00933ABF" w:rsidRDefault="00617DEC">
      <w:pPr>
        <w:tabs>
          <w:tab w:val="right" w:pos="9350"/>
        </w:tabs>
        <w:spacing w:after="100"/>
        <w:ind w:left="240"/>
        <w:rPr>
          <w:ins w:id="353" w:author="Sue A Darby" w:date="2015-10-08T14:03:00Z"/>
        </w:rPr>
      </w:pPr>
      <w:ins w:id="354" w:author="Sue A Darby" w:date="2015-10-08T14:03:00Z">
        <w:r>
          <w:fldChar w:fldCharType="begin"/>
        </w:r>
        <w:r>
          <w:instrText>HYPERLINK \l "h.13qzunr"</w:instrText>
        </w:r>
        <w:r>
          <w:fldChar w:fldCharType="separate"/>
        </w:r>
        <w:r>
          <w:rPr>
            <w:color w:val="0000FF"/>
            <w:u w:val="single"/>
          </w:rPr>
          <w:t>Involuntary Closed</w:t>
        </w:r>
        <w:r>
          <w:fldChar w:fldCharType="end"/>
        </w:r>
        <w:r>
          <w:fldChar w:fldCharType="begin"/>
        </w:r>
        <w:r>
          <w:instrText>HYPERLINK \l "h.13qzunr"</w:instrText>
        </w:r>
        <w:r>
          <w:fldChar w:fldCharType="separate"/>
        </w:r>
        <w:r>
          <w:tab/>
        </w:r>
        <w:r>
          <w:fldChar w:fldCharType="end"/>
        </w:r>
        <w:r>
          <w:fldChar w:fldCharType="begin"/>
        </w:r>
        <w:r>
          <w:instrText>HYPERLINK \l "h.13qzunr"</w:instrText>
        </w:r>
        <w:r>
          <w:fldChar w:fldCharType="end"/>
        </w:r>
      </w:ins>
    </w:p>
    <w:p w14:paraId="4FE5B0E1" w14:textId="77777777" w:rsidR="00933ABF" w:rsidRDefault="00617DEC">
      <w:pPr>
        <w:tabs>
          <w:tab w:val="right" w:pos="9350"/>
        </w:tabs>
        <w:spacing w:after="100"/>
        <w:ind w:left="240"/>
        <w:rPr>
          <w:ins w:id="355" w:author="Sue A Darby" w:date="2015-10-08T14:03:00Z"/>
        </w:rPr>
      </w:pPr>
      <w:ins w:id="356" w:author="Sue A Darby" w:date="2015-10-08T14:03:00Z">
        <w:r>
          <w:fldChar w:fldCharType="begin"/>
        </w:r>
        <w:r>
          <w:instrText>HYPERLINK \l "h.3nqndbk"</w:instrText>
        </w:r>
        <w:r>
          <w:fldChar w:fldCharType="separate"/>
        </w:r>
        <w:r>
          <w:rPr>
            <w:color w:val="0000FF"/>
            <w:u w:val="single"/>
          </w:rPr>
          <w:t>Recalling a file</w:t>
        </w:r>
        <w:r>
          <w:fldChar w:fldCharType="end"/>
        </w:r>
        <w:r>
          <w:fldChar w:fldCharType="begin"/>
        </w:r>
        <w:r>
          <w:instrText>HYPERLINK \l "h.3nqndbk"</w:instrText>
        </w:r>
        <w:r>
          <w:fldChar w:fldCharType="separate"/>
        </w:r>
        <w:r>
          <w:tab/>
        </w:r>
        <w:r>
          <w:fldChar w:fldCharType="end"/>
        </w:r>
        <w:r>
          <w:fldChar w:fldCharType="begin"/>
        </w:r>
        <w:r>
          <w:instrText>HYPERLINK \l "h.3nqndbk"</w:instrText>
        </w:r>
        <w:r>
          <w:fldChar w:fldCharType="end"/>
        </w:r>
      </w:ins>
    </w:p>
    <w:p w14:paraId="39BF8C5E" w14:textId="77777777" w:rsidR="00933ABF" w:rsidRDefault="00617DEC">
      <w:pPr>
        <w:tabs>
          <w:tab w:val="right" w:pos="9350"/>
        </w:tabs>
        <w:spacing w:after="100"/>
        <w:rPr>
          <w:ins w:id="357" w:author="Sue A Darby" w:date="2015-10-08T14:03:00Z"/>
        </w:rPr>
      </w:pPr>
      <w:ins w:id="358" w:author="Sue A Darby" w:date="2015-10-08T14:03:00Z">
        <w:r>
          <w:fldChar w:fldCharType="begin"/>
        </w:r>
        <w:r>
          <w:instrText>HYPERLINK \l "h.22vxnjd"</w:instrText>
        </w:r>
        <w:r>
          <w:fldChar w:fldCharType="separate"/>
        </w:r>
        <w:r>
          <w:rPr>
            <w:color w:val="0000FF"/>
            <w:u w:val="single"/>
          </w:rPr>
          <w:t>Reports</w:t>
        </w:r>
        <w:r>
          <w:fldChar w:fldCharType="end"/>
        </w:r>
        <w:r>
          <w:fldChar w:fldCharType="begin"/>
        </w:r>
        <w:r>
          <w:instrText>HYPERLINK \l "h.22vxnjd"</w:instrText>
        </w:r>
        <w:r>
          <w:fldChar w:fldCharType="separate"/>
        </w:r>
        <w:r>
          <w:tab/>
        </w:r>
        <w:r>
          <w:fldChar w:fldCharType="end"/>
        </w:r>
        <w:r>
          <w:fldChar w:fldCharType="begin"/>
        </w:r>
        <w:r>
          <w:instrText>HYPERLINK \l "h.22vxnjd"</w:instrText>
        </w:r>
        <w:r>
          <w:fldChar w:fldCharType="end"/>
        </w:r>
      </w:ins>
    </w:p>
    <w:p w14:paraId="0478C9D2" w14:textId="77777777" w:rsidR="00933ABF" w:rsidRDefault="00617DEC">
      <w:pPr>
        <w:tabs>
          <w:tab w:val="right" w:pos="9350"/>
        </w:tabs>
        <w:spacing w:after="100"/>
        <w:ind w:left="240"/>
        <w:rPr>
          <w:ins w:id="359" w:author="Sue A Darby" w:date="2015-10-08T14:03:00Z"/>
        </w:rPr>
      </w:pPr>
      <w:ins w:id="360" w:author="Sue A Darby" w:date="2015-10-08T14:03:00Z">
        <w:r>
          <w:fldChar w:fldCharType="begin"/>
        </w:r>
        <w:r>
          <w:instrText>HYPERLINK \</w:instrText>
        </w:r>
        <w:r>
          <w:instrText>l "h.i17xr6"</w:instrText>
        </w:r>
        <w:r>
          <w:fldChar w:fldCharType="separate"/>
        </w:r>
        <w:r>
          <w:rPr>
            <w:color w:val="0000FF"/>
            <w:u w:val="single"/>
          </w:rPr>
          <w:t>Weekly</w:t>
        </w:r>
        <w:r>
          <w:fldChar w:fldCharType="end"/>
        </w:r>
        <w:r>
          <w:fldChar w:fldCharType="begin"/>
        </w:r>
        <w:r>
          <w:instrText>HYPERLINK \l "h.i17xr6"</w:instrText>
        </w:r>
        <w:r>
          <w:fldChar w:fldCharType="separate"/>
        </w:r>
        <w:r>
          <w:tab/>
        </w:r>
        <w:r>
          <w:fldChar w:fldCharType="end"/>
        </w:r>
        <w:r>
          <w:fldChar w:fldCharType="begin"/>
        </w:r>
        <w:r>
          <w:instrText>HYPERLINK \l "h.i17xr6"</w:instrText>
        </w:r>
        <w:r>
          <w:fldChar w:fldCharType="end"/>
        </w:r>
      </w:ins>
    </w:p>
    <w:p w14:paraId="28E31E56" w14:textId="77777777" w:rsidR="00933ABF" w:rsidRDefault="00617DEC">
      <w:pPr>
        <w:tabs>
          <w:tab w:val="right" w:pos="9350"/>
        </w:tabs>
        <w:spacing w:after="100"/>
        <w:ind w:left="240"/>
        <w:rPr>
          <w:ins w:id="361" w:author="Sue A Darby" w:date="2015-10-08T14:03:00Z"/>
        </w:rPr>
      </w:pPr>
      <w:ins w:id="362" w:author="Sue A Darby" w:date="2015-10-08T14:03:00Z">
        <w:r>
          <w:fldChar w:fldCharType="begin"/>
        </w:r>
        <w:r>
          <w:instrText>HYPERLINK \l "h.320vgez"</w:instrText>
        </w:r>
        <w:r>
          <w:fldChar w:fldCharType="separate"/>
        </w:r>
        <w:r>
          <w:rPr>
            <w:color w:val="0000FF"/>
            <w:u w:val="single"/>
          </w:rPr>
          <w:t>Monthly</w:t>
        </w:r>
        <w:r>
          <w:fldChar w:fldCharType="end"/>
        </w:r>
        <w:r>
          <w:fldChar w:fldCharType="begin"/>
        </w:r>
        <w:r>
          <w:instrText>HYPERLINK \l "h.320vgez"</w:instrText>
        </w:r>
        <w:r>
          <w:fldChar w:fldCharType="separate"/>
        </w:r>
        <w:r>
          <w:tab/>
        </w:r>
        <w:r>
          <w:fldChar w:fldCharType="end"/>
        </w:r>
        <w:r>
          <w:fldChar w:fldCharType="begin"/>
        </w:r>
        <w:r>
          <w:instrText>HYPERLINK \l "h.320vgez"</w:instrText>
        </w:r>
        <w:r>
          <w:fldChar w:fldCharType="end"/>
        </w:r>
      </w:ins>
    </w:p>
    <w:p w14:paraId="2C0F80B1" w14:textId="77777777" w:rsidR="00933ABF" w:rsidRDefault="00617DEC">
      <w:pPr>
        <w:tabs>
          <w:tab w:val="right" w:pos="9350"/>
        </w:tabs>
        <w:spacing w:after="100"/>
        <w:ind w:left="240"/>
        <w:rPr>
          <w:ins w:id="363" w:author="Sue A Darby" w:date="2015-10-08T14:03:00Z"/>
        </w:rPr>
      </w:pPr>
      <w:ins w:id="364" w:author="Sue A Darby" w:date="2015-10-08T14:03:00Z">
        <w:r>
          <w:fldChar w:fldCharType="begin"/>
        </w:r>
        <w:r>
          <w:instrText>HYPERLINK \l "h.1h65qms"</w:instrText>
        </w:r>
        <w:r>
          <w:fldChar w:fldCharType="separate"/>
        </w:r>
        <w:r>
          <w:rPr>
            <w:color w:val="0000FF"/>
            <w:u w:val="single"/>
          </w:rPr>
          <w:t>Ad Hoc on demand</w:t>
        </w:r>
        <w:r>
          <w:fldChar w:fldCharType="end"/>
        </w:r>
        <w:r>
          <w:fldChar w:fldCharType="begin"/>
        </w:r>
        <w:r>
          <w:instrText>HYPERLINK \l "h.1h65qms"</w:instrText>
        </w:r>
        <w:r>
          <w:fldChar w:fldCharType="separate"/>
        </w:r>
        <w:r>
          <w:tab/>
        </w:r>
        <w:r>
          <w:fldChar w:fldCharType="end"/>
        </w:r>
        <w:r>
          <w:fldChar w:fldCharType="begin"/>
        </w:r>
        <w:r>
          <w:instrText>HYPERLINK \l "h.1h65qms"</w:instrText>
        </w:r>
        <w:r>
          <w:fldChar w:fldCharType="end"/>
        </w:r>
      </w:ins>
    </w:p>
    <w:p w14:paraId="69C8C9A9" w14:textId="77777777" w:rsidR="00933ABF" w:rsidRDefault="00617DEC">
      <w:pPr>
        <w:tabs>
          <w:tab w:val="right" w:pos="9350"/>
        </w:tabs>
        <w:spacing w:after="100"/>
        <w:rPr>
          <w:ins w:id="365" w:author="Sue A Darby" w:date="2015-10-08T14:03:00Z"/>
        </w:rPr>
      </w:pPr>
      <w:ins w:id="366" w:author="Sue A Darby" w:date="2015-10-08T14:03:00Z">
        <w:r>
          <w:fldChar w:fldCharType="begin"/>
        </w:r>
        <w:r>
          <w:instrText>HYPERLINK \l "h.415t9al"</w:instrText>
        </w:r>
        <w:r>
          <w:fldChar w:fldCharType="separate"/>
        </w:r>
        <w:r>
          <w:rPr>
            <w:color w:val="0000FF"/>
            <w:u w:val="single"/>
          </w:rPr>
          <w:t>Non HCB or PCA Certified Providers</w:t>
        </w:r>
        <w:r>
          <w:fldChar w:fldCharType="end"/>
        </w:r>
        <w:r>
          <w:fldChar w:fldCharType="begin"/>
        </w:r>
        <w:r>
          <w:instrText>HYPERLINK \l "h.415t9al"</w:instrText>
        </w:r>
        <w:r>
          <w:fldChar w:fldCharType="separate"/>
        </w:r>
        <w:r>
          <w:tab/>
        </w:r>
        <w:r>
          <w:fldChar w:fldCharType="end"/>
        </w:r>
        <w:r>
          <w:fldChar w:fldCharType="begin"/>
        </w:r>
        <w:r>
          <w:instrText>HYPERLINK \l "h.415t9al"</w:instrText>
        </w:r>
        <w:r>
          <w:fldChar w:fldCharType="end"/>
        </w:r>
      </w:ins>
    </w:p>
    <w:p w14:paraId="56ED3D8C" w14:textId="77777777" w:rsidR="00933ABF" w:rsidRDefault="00617DEC">
      <w:pPr>
        <w:tabs>
          <w:tab w:val="right" w:pos="9350"/>
        </w:tabs>
        <w:spacing w:after="100"/>
        <w:ind w:left="240"/>
        <w:rPr>
          <w:ins w:id="367" w:author="Sue A Darby" w:date="2015-10-08T14:03:00Z"/>
        </w:rPr>
      </w:pPr>
      <w:ins w:id="368" w:author="Sue A Darby" w:date="2015-10-08T14:03:00Z">
        <w:r>
          <w:fldChar w:fldCharType="begin"/>
        </w:r>
        <w:r>
          <w:instrText>HYPERLINK \l "h.2gb3jie"</w:instrText>
        </w:r>
        <w:r>
          <w:fldChar w:fldCharType="separate"/>
        </w:r>
        <w:r>
          <w:rPr>
            <w:color w:val="0000FF"/>
            <w:u w:val="single"/>
          </w:rPr>
          <w:t>DME</w:t>
        </w:r>
        <w:r>
          <w:fldChar w:fldCharType="end"/>
        </w:r>
        <w:r>
          <w:fldChar w:fldCharType="begin"/>
        </w:r>
        <w:r>
          <w:instrText>HYPERLINK \l "h.2gb3jie"</w:instrText>
        </w:r>
        <w:r>
          <w:fldChar w:fldCharType="separate"/>
        </w:r>
        <w:r>
          <w:tab/>
        </w:r>
        <w:r>
          <w:fldChar w:fldCharType="end"/>
        </w:r>
        <w:r>
          <w:fldChar w:fldCharType="begin"/>
        </w:r>
        <w:r>
          <w:instrText>HYPERLINK \l "h.2gb3jie"</w:instrText>
        </w:r>
        <w:r>
          <w:fldChar w:fldCharType="end"/>
        </w:r>
      </w:ins>
    </w:p>
    <w:p w14:paraId="665F05F0" w14:textId="77777777" w:rsidR="00933ABF" w:rsidRDefault="00617DEC">
      <w:pPr>
        <w:tabs>
          <w:tab w:val="right" w:pos="9350"/>
        </w:tabs>
        <w:spacing w:after="100"/>
        <w:ind w:left="240"/>
        <w:rPr>
          <w:ins w:id="369" w:author="Sue A Darby" w:date="2015-10-08T14:03:00Z"/>
        </w:rPr>
      </w:pPr>
      <w:ins w:id="370" w:author="Sue A Darby" w:date="2015-10-08T14:03:00Z">
        <w:r>
          <w:fldChar w:fldCharType="begin"/>
        </w:r>
        <w:r>
          <w:instrText>HYPERLINK \l "h.vgdtq7"</w:instrText>
        </w:r>
        <w:r>
          <w:fldChar w:fldCharType="separate"/>
        </w:r>
        <w:r>
          <w:rPr>
            <w:color w:val="0000FF"/>
            <w:u w:val="single"/>
          </w:rPr>
          <w:t>SME</w:t>
        </w:r>
        <w:r>
          <w:fldChar w:fldCharType="end"/>
        </w:r>
        <w:r>
          <w:fldChar w:fldCharType="begin"/>
        </w:r>
        <w:r>
          <w:instrText>HYPERLINK \l "h.vgdtq7"</w:instrText>
        </w:r>
        <w:r>
          <w:fldChar w:fldCharType="separate"/>
        </w:r>
        <w:r>
          <w:tab/>
        </w:r>
        <w:r>
          <w:fldChar w:fldCharType="end"/>
        </w:r>
        <w:r>
          <w:fldChar w:fldCharType="begin"/>
        </w:r>
        <w:r>
          <w:instrText>HYPERLINK \l "h.vgdtq7"</w:instrText>
        </w:r>
        <w:r>
          <w:fldChar w:fldCharType="end"/>
        </w:r>
      </w:ins>
    </w:p>
    <w:p w14:paraId="6673BF79" w14:textId="77777777" w:rsidR="00933ABF" w:rsidRDefault="00617DEC">
      <w:pPr>
        <w:tabs>
          <w:tab w:val="right" w:pos="9350"/>
        </w:tabs>
        <w:spacing w:after="100"/>
        <w:ind w:left="240"/>
        <w:rPr>
          <w:ins w:id="371" w:author="Sue A Darby" w:date="2015-10-08T14:03:00Z"/>
        </w:rPr>
      </w:pPr>
      <w:ins w:id="372" w:author="Sue A Darby" w:date="2015-10-08T14:03:00Z">
        <w:r>
          <w:fldChar w:fldCharType="begin"/>
        </w:r>
        <w:r>
          <w:instrText>HYPERLINK \l "h.3fg1ce0"</w:instrText>
        </w:r>
        <w:r>
          <w:fldChar w:fldCharType="separate"/>
        </w:r>
        <w:r>
          <w:rPr>
            <w:color w:val="0000FF"/>
            <w:u w:val="single"/>
          </w:rPr>
          <w:t>LTC</w:t>
        </w:r>
        <w:r>
          <w:fldChar w:fldCharType="end"/>
        </w:r>
        <w:r>
          <w:fldChar w:fldCharType="begin"/>
        </w:r>
        <w:r>
          <w:instrText>HYPERLINK \l "h.3fg1ce0"</w:instrText>
        </w:r>
        <w:r>
          <w:fldChar w:fldCharType="separate"/>
        </w:r>
        <w:r>
          <w:tab/>
        </w:r>
        <w:r>
          <w:fldChar w:fldCharType="end"/>
        </w:r>
        <w:r>
          <w:fldChar w:fldCharType="begin"/>
        </w:r>
        <w:r>
          <w:instrText>HYPERLINK \l "h.3fg1ce0"</w:instrText>
        </w:r>
        <w:r>
          <w:fldChar w:fldCharType="end"/>
        </w:r>
      </w:ins>
    </w:p>
    <w:p w14:paraId="01856565" w14:textId="77777777" w:rsidR="00933ABF" w:rsidRDefault="00617DEC">
      <w:pPr>
        <w:tabs>
          <w:tab w:val="right" w:pos="9350"/>
        </w:tabs>
        <w:spacing w:after="100"/>
        <w:ind w:left="240"/>
        <w:rPr>
          <w:ins w:id="373" w:author="Sue A Darby" w:date="2015-10-08T14:03:00Z"/>
        </w:rPr>
      </w:pPr>
      <w:ins w:id="374" w:author="Sue A Darby" w:date="2015-10-08T14:03:00Z">
        <w:r>
          <w:fldChar w:fldCharType="begin"/>
        </w:r>
        <w:r>
          <w:instrText>HYPERLINK \l "h.1ulbmlt"</w:instrText>
        </w:r>
        <w:r>
          <w:fldChar w:fldCharType="separate"/>
        </w:r>
        <w:r>
          <w:rPr>
            <w:color w:val="0000FF"/>
            <w:u w:val="single"/>
          </w:rPr>
          <w:t>ICF</w:t>
        </w:r>
        <w:r>
          <w:fldChar w:fldCharType="end"/>
        </w:r>
        <w:r>
          <w:fldChar w:fldCharType="begin"/>
        </w:r>
        <w:r>
          <w:instrText>HYPERLINK \l "h.1ulbmlt"</w:instrText>
        </w:r>
        <w:r>
          <w:fldChar w:fldCharType="separate"/>
        </w:r>
        <w:r>
          <w:tab/>
        </w:r>
        <w:r>
          <w:fldChar w:fldCharType="end"/>
        </w:r>
        <w:r>
          <w:fldChar w:fldCharType="begin"/>
        </w:r>
        <w:r>
          <w:instrText>HYPERLINK \l "h.1ulbmlt"</w:instrText>
        </w:r>
        <w:r>
          <w:fldChar w:fldCharType="end"/>
        </w:r>
      </w:ins>
    </w:p>
    <w:p w14:paraId="758F7E66" w14:textId="77777777" w:rsidR="00933ABF" w:rsidRDefault="00617DEC">
      <w:pPr>
        <w:tabs>
          <w:tab w:val="right" w:pos="9350"/>
        </w:tabs>
        <w:spacing w:after="100"/>
        <w:rPr>
          <w:del w:id="375" w:author="Sue A Darby" w:date="2015-10-08T14:03:00Z"/>
        </w:rPr>
      </w:pPr>
      <w:del w:id="376" w:author="Sue A Darby" w:date="2015-10-08T14:03:00Z">
        <w:r>
          <w:delText>Purpose</w:delText>
        </w:r>
        <w:r>
          <w:tab/>
          <w:delText>1</w:delText>
        </w:r>
      </w:del>
    </w:p>
    <w:p w14:paraId="1CF0FD6D" w14:textId="77777777" w:rsidR="00933ABF" w:rsidRDefault="00617DEC">
      <w:pPr>
        <w:tabs>
          <w:tab w:val="right" w:pos="9350"/>
        </w:tabs>
        <w:spacing w:after="100"/>
        <w:rPr>
          <w:del w:id="377" w:author="Sue A Darby" w:date="2015-10-08T14:03:00Z"/>
        </w:rPr>
      </w:pPr>
      <w:del w:id="378" w:author="Sue A Darby" w:date="2015-10-08T14:03:00Z">
        <w:r>
          <w:delText>Glossary of Terms</w:delText>
        </w:r>
        <w:r>
          <w:tab/>
          <w:delText>1</w:delText>
        </w:r>
      </w:del>
    </w:p>
    <w:p w14:paraId="6437130A" w14:textId="77777777" w:rsidR="00933ABF" w:rsidRDefault="00617DEC">
      <w:pPr>
        <w:tabs>
          <w:tab w:val="right" w:pos="9350"/>
        </w:tabs>
        <w:spacing w:after="100"/>
        <w:ind w:left="240"/>
        <w:rPr>
          <w:del w:id="379" w:author="Sue A Darby" w:date="2015-10-08T14:03:00Z"/>
        </w:rPr>
      </w:pPr>
      <w:del w:id="380" w:author="Sue A Darby" w:date="2015-10-08T14:03:00Z">
        <w:r>
          <w:delText>Adobe Pro</w:delText>
        </w:r>
        <w:r>
          <w:tab/>
          <w:delText>1</w:delText>
        </w:r>
      </w:del>
    </w:p>
    <w:p w14:paraId="2FE25BAC" w14:textId="77777777" w:rsidR="00933ABF" w:rsidRDefault="00617DEC">
      <w:pPr>
        <w:tabs>
          <w:tab w:val="right" w:pos="9350"/>
        </w:tabs>
        <w:spacing w:after="100"/>
        <w:ind w:left="240"/>
        <w:rPr>
          <w:del w:id="381" w:author="Sue A Darby" w:date="2015-10-08T14:03:00Z"/>
        </w:rPr>
      </w:pPr>
      <w:del w:id="382" w:author="Sue A Darby" w:date="2015-10-08T14:03:00Z">
        <w:r>
          <w:delText>Archiving</w:delText>
        </w:r>
        <w:r>
          <w:tab/>
          <w:delText>1</w:delText>
        </w:r>
      </w:del>
    </w:p>
    <w:p w14:paraId="19E3A4B0" w14:textId="77777777" w:rsidR="00933ABF" w:rsidRDefault="00617DEC">
      <w:pPr>
        <w:tabs>
          <w:tab w:val="right" w:pos="9350"/>
        </w:tabs>
        <w:spacing w:after="100"/>
        <w:ind w:left="240"/>
        <w:rPr>
          <w:del w:id="383" w:author="Sue A Darby" w:date="2015-10-08T14:03:00Z"/>
        </w:rPr>
      </w:pPr>
      <w:del w:id="384" w:author="Sue A Darby" w:date="2015-10-08T14:03:00Z">
        <w:r>
          <w:delText>CC</w:delText>
        </w:r>
        <w:r>
          <w:tab/>
          <w:delText>1</w:delText>
        </w:r>
      </w:del>
    </w:p>
    <w:p w14:paraId="4D31A730" w14:textId="77777777" w:rsidR="00933ABF" w:rsidRDefault="00617DEC">
      <w:pPr>
        <w:tabs>
          <w:tab w:val="right" w:pos="9350"/>
        </w:tabs>
        <w:spacing w:after="100"/>
        <w:ind w:left="240"/>
        <w:rPr>
          <w:del w:id="385" w:author="Sue A Darby" w:date="2015-10-08T14:03:00Z"/>
        </w:rPr>
      </w:pPr>
      <w:del w:id="386" w:author="Sue A Darby" w:date="2015-10-08T14:03:00Z">
        <w:r>
          <w:delText>CIR</w:delText>
        </w:r>
        <w:r>
          <w:tab/>
          <w:delText>1</w:delText>
        </w:r>
      </w:del>
    </w:p>
    <w:p w14:paraId="04E7BF92" w14:textId="77777777" w:rsidR="00933ABF" w:rsidRDefault="00617DEC">
      <w:pPr>
        <w:tabs>
          <w:tab w:val="right" w:pos="9350"/>
        </w:tabs>
        <w:spacing w:after="100"/>
        <w:ind w:left="240"/>
        <w:rPr>
          <w:del w:id="387" w:author="Sue A Darby" w:date="2015-10-08T14:03:00Z"/>
        </w:rPr>
      </w:pPr>
      <w:del w:id="388" w:author="Sue A Darby" w:date="2015-10-08T14:03:00Z">
        <w:r>
          <w:delText>COS</w:delText>
        </w:r>
        <w:r>
          <w:tab/>
          <w:delText>1</w:delText>
        </w:r>
      </w:del>
    </w:p>
    <w:p w14:paraId="49AD036E" w14:textId="77777777" w:rsidR="00933ABF" w:rsidRDefault="00617DEC">
      <w:pPr>
        <w:tabs>
          <w:tab w:val="right" w:pos="9350"/>
        </w:tabs>
        <w:spacing w:after="100"/>
        <w:ind w:left="240"/>
        <w:rPr>
          <w:del w:id="389" w:author="Sue A Darby" w:date="2015-10-08T14:03:00Z"/>
        </w:rPr>
      </w:pPr>
      <w:del w:id="390" w:author="Sue A Darby" w:date="2015-10-08T14:03:00Z">
        <w:r>
          <w:delText>Date Stamper</w:delText>
        </w:r>
        <w:r>
          <w:tab/>
          <w:delText>1</w:delText>
        </w:r>
      </w:del>
    </w:p>
    <w:p w14:paraId="0D696011" w14:textId="77777777" w:rsidR="00933ABF" w:rsidRDefault="00617DEC">
      <w:pPr>
        <w:tabs>
          <w:tab w:val="right" w:pos="9350"/>
        </w:tabs>
        <w:spacing w:after="100"/>
        <w:ind w:left="240"/>
        <w:rPr>
          <w:del w:id="391" w:author="Sue A Darby" w:date="2015-10-08T14:03:00Z"/>
        </w:rPr>
      </w:pPr>
      <w:del w:id="392" w:author="Sue A Darby" w:date="2015-10-08T14:03:00Z">
        <w:r>
          <w:delText>DME</w:delText>
        </w:r>
        <w:r>
          <w:tab/>
          <w:delText>1</w:delText>
        </w:r>
      </w:del>
    </w:p>
    <w:p w14:paraId="1E971C22" w14:textId="77777777" w:rsidR="00933ABF" w:rsidRDefault="00617DEC">
      <w:pPr>
        <w:tabs>
          <w:tab w:val="right" w:pos="9350"/>
        </w:tabs>
        <w:spacing w:after="100"/>
        <w:ind w:left="240"/>
        <w:rPr>
          <w:del w:id="393" w:author="Sue A Darby" w:date="2015-10-08T14:03:00Z"/>
        </w:rPr>
      </w:pPr>
      <w:del w:id="394" w:author="Sue A Darby" w:date="2015-10-08T14:03:00Z">
        <w:r>
          <w:delText>DS3</w:delText>
        </w:r>
        <w:r>
          <w:tab/>
          <w:delText>1</w:delText>
        </w:r>
      </w:del>
    </w:p>
    <w:p w14:paraId="261F016C" w14:textId="77777777" w:rsidR="00933ABF" w:rsidRDefault="00617DEC">
      <w:pPr>
        <w:tabs>
          <w:tab w:val="right" w:pos="9350"/>
        </w:tabs>
        <w:spacing w:after="100"/>
        <w:ind w:left="240"/>
        <w:rPr>
          <w:del w:id="395" w:author="Sue A Darby" w:date="2015-10-08T14:03:00Z"/>
        </w:rPr>
      </w:pPr>
      <w:del w:id="396" w:author="Sue A Darby" w:date="2015-10-08T14:03:00Z">
        <w:r>
          <w:delText>HCB</w:delText>
        </w:r>
        <w:r>
          <w:tab/>
          <w:delText>1</w:delText>
        </w:r>
      </w:del>
    </w:p>
    <w:p w14:paraId="0E864123" w14:textId="77777777" w:rsidR="00933ABF" w:rsidRDefault="00617DEC">
      <w:pPr>
        <w:tabs>
          <w:tab w:val="right" w:pos="9350"/>
        </w:tabs>
        <w:spacing w:after="100"/>
        <w:ind w:left="240"/>
        <w:rPr>
          <w:del w:id="397" w:author="Sue A Darby" w:date="2015-10-08T14:03:00Z"/>
        </w:rPr>
      </w:pPr>
      <w:del w:id="398" w:author="Sue A Darby" w:date="2015-10-08T14:03:00Z">
        <w:r>
          <w:delText>ICF</w:delText>
        </w:r>
        <w:r>
          <w:tab/>
          <w:delText>1</w:delText>
        </w:r>
      </w:del>
    </w:p>
    <w:p w14:paraId="4F7D9855" w14:textId="77777777" w:rsidR="00933ABF" w:rsidRDefault="00617DEC">
      <w:pPr>
        <w:tabs>
          <w:tab w:val="right" w:pos="9350"/>
        </w:tabs>
        <w:spacing w:after="100"/>
        <w:ind w:left="240"/>
        <w:rPr>
          <w:del w:id="399" w:author="Sue A Darby" w:date="2015-10-08T14:03:00Z"/>
        </w:rPr>
      </w:pPr>
      <w:del w:id="400" w:author="Sue A Darby" w:date="2015-10-08T14:03:00Z">
        <w:r>
          <w:delText>Non-Certified Providers</w:delText>
        </w:r>
        <w:r>
          <w:tab/>
          <w:delText>1</w:delText>
        </w:r>
      </w:del>
    </w:p>
    <w:p w14:paraId="2049CCB2" w14:textId="77777777" w:rsidR="00933ABF" w:rsidRDefault="00617DEC">
      <w:pPr>
        <w:tabs>
          <w:tab w:val="right" w:pos="9350"/>
        </w:tabs>
        <w:spacing w:after="100"/>
        <w:ind w:left="240"/>
        <w:rPr>
          <w:del w:id="401" w:author="Sue A Darby" w:date="2015-10-08T14:03:00Z"/>
        </w:rPr>
      </w:pPr>
      <w:del w:id="402" w:author="Sue A Darby" w:date="2015-10-08T14:03:00Z">
        <w:r>
          <w:delText>OCS</w:delText>
        </w:r>
        <w:r>
          <w:tab/>
          <w:delText>2</w:delText>
        </w:r>
      </w:del>
    </w:p>
    <w:p w14:paraId="4A3E9E02" w14:textId="77777777" w:rsidR="00933ABF" w:rsidRDefault="00617DEC">
      <w:pPr>
        <w:tabs>
          <w:tab w:val="right" w:pos="9350"/>
        </w:tabs>
        <w:spacing w:after="100"/>
        <w:ind w:left="240"/>
        <w:rPr>
          <w:del w:id="403" w:author="Sue A Darby" w:date="2015-10-08T14:03:00Z"/>
        </w:rPr>
      </w:pPr>
      <w:del w:id="404" w:author="Sue A Darby" w:date="2015-10-08T14:03:00Z">
        <w:r>
          <w:delText>Off Site Storage</w:delText>
        </w:r>
        <w:r>
          <w:tab/>
          <w:delText>2</w:delText>
        </w:r>
      </w:del>
    </w:p>
    <w:p w14:paraId="5F40884B" w14:textId="77777777" w:rsidR="00933ABF" w:rsidRDefault="00617DEC">
      <w:pPr>
        <w:tabs>
          <w:tab w:val="right" w:pos="9350"/>
        </w:tabs>
        <w:spacing w:after="100"/>
        <w:ind w:left="240"/>
        <w:rPr>
          <w:del w:id="405" w:author="Sue A Darby" w:date="2015-10-08T14:03:00Z"/>
        </w:rPr>
      </w:pPr>
      <w:del w:id="406" w:author="Sue A Darby" w:date="2015-10-08T14:03:00Z">
        <w:r>
          <w:delText>Organization</w:delText>
        </w:r>
        <w:r>
          <w:tab/>
          <w:delText>2</w:delText>
        </w:r>
      </w:del>
    </w:p>
    <w:p w14:paraId="49B98FB8" w14:textId="77777777" w:rsidR="00933ABF" w:rsidRDefault="00617DEC">
      <w:pPr>
        <w:tabs>
          <w:tab w:val="right" w:pos="9350"/>
        </w:tabs>
        <w:spacing w:after="100"/>
        <w:ind w:left="240"/>
        <w:rPr>
          <w:del w:id="407" w:author="Sue A Darby" w:date="2015-10-08T14:03:00Z"/>
        </w:rPr>
      </w:pPr>
      <w:del w:id="408" w:author="Sue A Darby" w:date="2015-10-08T14:03:00Z">
        <w:r>
          <w:delText>PCA</w:delText>
        </w:r>
        <w:r>
          <w:tab/>
          <w:delText>2</w:delText>
        </w:r>
      </w:del>
    </w:p>
    <w:p w14:paraId="6ECB63F3" w14:textId="77777777" w:rsidR="00933ABF" w:rsidRDefault="00617DEC">
      <w:pPr>
        <w:tabs>
          <w:tab w:val="right" w:pos="9350"/>
        </w:tabs>
        <w:spacing w:after="100"/>
        <w:ind w:left="240"/>
        <w:rPr>
          <w:del w:id="409" w:author="Sue A Darby" w:date="2015-10-08T14:03:00Z"/>
        </w:rPr>
      </w:pPr>
      <w:del w:id="410" w:author="Sue A Darby" w:date="2015-10-08T14:03:00Z">
        <w:r>
          <w:delText>PST</w:delText>
        </w:r>
        <w:r>
          <w:tab/>
          <w:delText>2</w:delText>
        </w:r>
      </w:del>
    </w:p>
    <w:p w14:paraId="0BC666E1" w14:textId="77777777" w:rsidR="00933ABF" w:rsidRDefault="00617DEC">
      <w:pPr>
        <w:tabs>
          <w:tab w:val="right" w:pos="9350"/>
        </w:tabs>
        <w:spacing w:after="100"/>
        <w:ind w:left="240"/>
        <w:rPr>
          <w:del w:id="411" w:author="Sue A Darby" w:date="2015-10-08T14:03:00Z"/>
        </w:rPr>
      </w:pPr>
      <w:del w:id="412" w:author="Sue A Darby" w:date="2015-10-08T14:03:00Z">
        <w:r>
          <w:delText>Res Hab</w:delText>
        </w:r>
        <w:r>
          <w:tab/>
          <w:delText>2</w:delText>
        </w:r>
      </w:del>
    </w:p>
    <w:p w14:paraId="5565741E" w14:textId="77777777" w:rsidR="00933ABF" w:rsidRDefault="00617DEC">
      <w:pPr>
        <w:tabs>
          <w:tab w:val="right" w:pos="9350"/>
        </w:tabs>
        <w:spacing w:after="100"/>
        <w:ind w:left="240"/>
        <w:rPr>
          <w:del w:id="413" w:author="Sue A Darby" w:date="2015-10-08T14:03:00Z"/>
        </w:rPr>
      </w:pPr>
      <w:del w:id="414" w:author="Sue A Darby" w:date="2015-10-08T14:03:00Z">
        <w:r>
          <w:delText>RSL</w:delText>
        </w:r>
        <w:r>
          <w:tab/>
          <w:delText>2</w:delText>
        </w:r>
      </w:del>
    </w:p>
    <w:p w14:paraId="30248D73" w14:textId="77777777" w:rsidR="00933ABF" w:rsidRDefault="00617DEC">
      <w:pPr>
        <w:tabs>
          <w:tab w:val="right" w:pos="9350"/>
        </w:tabs>
        <w:spacing w:after="100"/>
        <w:ind w:left="240"/>
        <w:rPr>
          <w:del w:id="415" w:author="Sue A Darby" w:date="2015-10-08T14:03:00Z"/>
        </w:rPr>
      </w:pPr>
      <w:del w:id="416" w:author="Sue A Darby" w:date="2015-10-08T14:03:00Z">
        <w:r>
          <w:delText>SME</w:delText>
        </w:r>
        <w:r>
          <w:tab/>
          <w:delText>2</w:delText>
        </w:r>
      </w:del>
    </w:p>
    <w:p w14:paraId="0553337F" w14:textId="77777777" w:rsidR="00933ABF" w:rsidRDefault="00617DEC">
      <w:pPr>
        <w:tabs>
          <w:tab w:val="right" w:pos="9350"/>
        </w:tabs>
        <w:spacing w:after="100"/>
        <w:ind w:left="240"/>
        <w:rPr>
          <w:del w:id="417" w:author="Sue A Darby" w:date="2015-10-08T14:03:00Z"/>
        </w:rPr>
      </w:pPr>
      <w:del w:id="418" w:author="Sue A Darby" w:date="2015-10-08T14:03:00Z">
        <w:r>
          <w:delText>Tab</w:delText>
        </w:r>
        <w:r>
          <w:tab/>
          <w:delText>2</w:delText>
        </w:r>
      </w:del>
    </w:p>
    <w:p w14:paraId="63EB43E2" w14:textId="77777777" w:rsidR="00933ABF" w:rsidRDefault="00617DEC">
      <w:pPr>
        <w:tabs>
          <w:tab w:val="right" w:pos="9350"/>
        </w:tabs>
        <w:spacing w:after="100"/>
        <w:ind w:left="240"/>
        <w:rPr>
          <w:del w:id="419" w:author="Sue A Darby" w:date="2015-10-08T14:03:00Z"/>
        </w:rPr>
      </w:pPr>
      <w:del w:id="420" w:author="Sue A Darby" w:date="2015-10-08T14:03:00Z">
        <w:r>
          <w:delText>Important Icon</w:delText>
        </w:r>
        <w:r>
          <w:tab/>
          <w:delText>2</w:delText>
        </w:r>
      </w:del>
    </w:p>
    <w:p w14:paraId="53983082" w14:textId="77777777" w:rsidR="00933ABF" w:rsidRDefault="00617DEC">
      <w:pPr>
        <w:tabs>
          <w:tab w:val="right" w:pos="9350"/>
        </w:tabs>
        <w:spacing w:after="100"/>
        <w:ind w:left="240"/>
        <w:rPr>
          <w:del w:id="421" w:author="Sue A Darby" w:date="2015-10-08T14:03:00Z"/>
        </w:rPr>
      </w:pPr>
      <w:del w:id="422" w:author="Sue A Darby" w:date="2015-10-08T14:03:00Z">
        <w:r>
          <w:delText>Arrows</w:delText>
        </w:r>
        <w:r>
          <w:tab/>
          <w:delText>2</w:delText>
        </w:r>
      </w:del>
    </w:p>
    <w:p w14:paraId="1089CB4A" w14:textId="77777777" w:rsidR="00933ABF" w:rsidRDefault="00617DEC">
      <w:pPr>
        <w:tabs>
          <w:tab w:val="right" w:pos="9350"/>
        </w:tabs>
        <w:spacing w:after="100"/>
        <w:rPr>
          <w:del w:id="423" w:author="Sue A Darby" w:date="2015-10-08T14:03:00Z"/>
        </w:rPr>
      </w:pPr>
      <w:del w:id="424" w:author="Sue A Darby" w:date="2015-10-08T14:03:00Z">
        <w:r>
          <w:delText>Application Received</w:delText>
        </w:r>
        <w:r>
          <w:tab/>
          <w:delText>3</w:delText>
        </w:r>
      </w:del>
    </w:p>
    <w:p w14:paraId="1148841E" w14:textId="77777777" w:rsidR="00933ABF" w:rsidRDefault="00617DEC">
      <w:pPr>
        <w:tabs>
          <w:tab w:val="right" w:pos="9350"/>
        </w:tabs>
        <w:spacing w:after="100"/>
        <w:ind w:left="240"/>
        <w:rPr>
          <w:del w:id="425" w:author="Sue A Darby" w:date="2015-10-08T14:03:00Z"/>
        </w:rPr>
      </w:pPr>
      <w:del w:id="426" w:author="Sue A Darby" w:date="2015-10-08T14:03:00Z">
        <w:r>
          <w:delText>Hard Copy (Front Desk</w:delText>
        </w:r>
        <w:r>
          <w:delText xml:space="preserve"> or Fax)</w:delText>
        </w:r>
        <w:r>
          <w:tab/>
          <w:delText>3</w:delText>
        </w:r>
      </w:del>
    </w:p>
    <w:p w14:paraId="26012926" w14:textId="77777777" w:rsidR="00933ABF" w:rsidRDefault="00617DEC">
      <w:pPr>
        <w:tabs>
          <w:tab w:val="right" w:pos="9350"/>
        </w:tabs>
        <w:spacing w:after="100"/>
        <w:ind w:left="480"/>
        <w:rPr>
          <w:del w:id="427" w:author="Sue A Darby" w:date="2015-10-08T14:03:00Z"/>
        </w:rPr>
      </w:pPr>
      <w:del w:id="428" w:author="Sue A Darby" w:date="2015-10-08T14:03:00Z">
        <w:r>
          <w:delText>Date Stamping Machine</w:delText>
        </w:r>
        <w:r>
          <w:tab/>
          <w:delText>3</w:delText>
        </w:r>
      </w:del>
    </w:p>
    <w:p w14:paraId="15945DC4" w14:textId="77777777" w:rsidR="00933ABF" w:rsidRDefault="00617DEC">
      <w:pPr>
        <w:tabs>
          <w:tab w:val="right" w:pos="9350"/>
        </w:tabs>
        <w:spacing w:after="100"/>
        <w:ind w:left="240"/>
        <w:rPr>
          <w:del w:id="429" w:author="Sue A Darby" w:date="2015-10-08T14:03:00Z"/>
        </w:rPr>
      </w:pPr>
      <w:del w:id="430" w:author="Sue A Darby" w:date="2015-10-08T14:03:00Z">
        <w:r>
          <w:delText>Email</w:delText>
        </w:r>
        <w:r>
          <w:tab/>
          <w:delText>3</w:delText>
        </w:r>
      </w:del>
    </w:p>
    <w:p w14:paraId="77DDDC33" w14:textId="77777777" w:rsidR="00933ABF" w:rsidRDefault="00617DEC">
      <w:pPr>
        <w:tabs>
          <w:tab w:val="right" w:pos="9350"/>
        </w:tabs>
        <w:spacing w:after="100"/>
        <w:ind w:left="480"/>
        <w:rPr>
          <w:del w:id="431" w:author="Sue A Darby" w:date="2015-10-08T14:03:00Z"/>
        </w:rPr>
      </w:pPr>
      <w:del w:id="432" w:author="Sue A Darby" w:date="2015-10-08T14:03:00Z">
        <w:r>
          <w:delText>Adobe</w:delText>
        </w:r>
        <w:r>
          <w:tab/>
          <w:delText>3</w:delText>
        </w:r>
      </w:del>
    </w:p>
    <w:p w14:paraId="155592FB" w14:textId="77777777" w:rsidR="00933ABF" w:rsidRDefault="00617DEC">
      <w:pPr>
        <w:tabs>
          <w:tab w:val="right" w:pos="9350"/>
        </w:tabs>
        <w:spacing w:after="100"/>
        <w:rPr>
          <w:del w:id="433" w:author="Sue A Darby" w:date="2015-10-08T14:03:00Z"/>
        </w:rPr>
      </w:pPr>
      <w:del w:id="434" w:author="Sue A Darby" w:date="2015-10-08T14:03:00Z">
        <w:r>
          <w:delText>New Providers</w:delText>
        </w:r>
        <w:r>
          <w:tab/>
          <w:delText>4</w:delText>
        </w:r>
      </w:del>
    </w:p>
    <w:p w14:paraId="0EF463CE" w14:textId="77777777" w:rsidR="00933ABF" w:rsidRDefault="00617DEC">
      <w:pPr>
        <w:tabs>
          <w:tab w:val="right" w:pos="9350"/>
        </w:tabs>
        <w:spacing w:after="100"/>
        <w:ind w:left="240"/>
        <w:rPr>
          <w:del w:id="435" w:author="Sue A Darby" w:date="2015-10-08T14:03:00Z"/>
        </w:rPr>
      </w:pPr>
      <w:del w:id="436" w:author="Sue A Darby" w:date="2015-10-08T14:03:00Z">
        <w:r>
          <w:delText>Details Tab</w:delText>
        </w:r>
        <w:r>
          <w:tab/>
          <w:delText>5</w:delText>
        </w:r>
      </w:del>
    </w:p>
    <w:p w14:paraId="50A5874A" w14:textId="77777777" w:rsidR="00933ABF" w:rsidRDefault="00617DEC">
      <w:pPr>
        <w:tabs>
          <w:tab w:val="right" w:pos="9350"/>
        </w:tabs>
        <w:spacing w:after="100"/>
        <w:ind w:left="240"/>
        <w:rPr>
          <w:del w:id="437" w:author="Sue A Darby" w:date="2015-10-08T14:03:00Z"/>
        </w:rPr>
      </w:pPr>
      <w:del w:id="438" w:author="Sue A Darby" w:date="2015-10-08T14:03:00Z">
        <w:r>
          <w:delText>Medicaid Codes Tab</w:delText>
        </w:r>
        <w:r>
          <w:tab/>
          <w:delText>7</w:delText>
        </w:r>
      </w:del>
    </w:p>
    <w:p w14:paraId="7943F739" w14:textId="77777777" w:rsidR="00933ABF" w:rsidRDefault="00617DEC">
      <w:pPr>
        <w:tabs>
          <w:tab w:val="right" w:pos="9350"/>
        </w:tabs>
        <w:spacing w:after="100"/>
        <w:ind w:left="240"/>
        <w:rPr>
          <w:del w:id="439" w:author="Sue A Darby" w:date="2015-10-08T14:03:00Z"/>
        </w:rPr>
      </w:pPr>
      <w:del w:id="440" w:author="Sue A Darby" w:date="2015-10-08T14:03:00Z">
        <w:r>
          <w:delText>Notes Tab</w:delText>
        </w:r>
        <w:r>
          <w:tab/>
          <w:delText>7</w:delText>
        </w:r>
      </w:del>
    </w:p>
    <w:p w14:paraId="3F7041A4" w14:textId="77777777" w:rsidR="00933ABF" w:rsidRDefault="00617DEC">
      <w:pPr>
        <w:tabs>
          <w:tab w:val="right" w:pos="9350"/>
        </w:tabs>
        <w:spacing w:after="100"/>
        <w:ind w:left="480"/>
        <w:rPr>
          <w:del w:id="441" w:author="Sue A Darby" w:date="2015-10-08T14:03:00Z"/>
        </w:rPr>
      </w:pPr>
      <w:del w:id="442" w:author="Sue A Darby" w:date="2015-10-08T14:03:00Z">
        <w:r>
          <w:delText>Application Received</w:delText>
        </w:r>
        <w:r>
          <w:tab/>
          <w:delText>7</w:delText>
        </w:r>
      </w:del>
    </w:p>
    <w:p w14:paraId="5092F4D6" w14:textId="77777777" w:rsidR="00933ABF" w:rsidRDefault="00617DEC">
      <w:pPr>
        <w:tabs>
          <w:tab w:val="right" w:pos="9350"/>
        </w:tabs>
        <w:spacing w:after="100"/>
        <w:ind w:left="480"/>
        <w:rPr>
          <w:del w:id="443" w:author="Sue A Darby" w:date="2015-10-08T14:03:00Z"/>
        </w:rPr>
      </w:pPr>
      <w:del w:id="444" w:author="Sue A Darby" w:date="2015-10-08T14:03:00Z">
        <w:r>
          <w:delText>Record Location</w:delText>
        </w:r>
        <w:r>
          <w:tab/>
          <w:delText>8</w:delText>
        </w:r>
      </w:del>
    </w:p>
    <w:p w14:paraId="30C7A1CA" w14:textId="77777777" w:rsidR="00933ABF" w:rsidRDefault="00617DEC">
      <w:pPr>
        <w:tabs>
          <w:tab w:val="right" w:pos="9350"/>
        </w:tabs>
        <w:spacing w:after="100"/>
        <w:rPr>
          <w:del w:id="445" w:author="Sue A Darby" w:date="2015-10-08T14:03:00Z"/>
        </w:rPr>
      </w:pPr>
      <w:del w:id="446" w:author="Sue A Darby" w:date="2015-10-08T14:03:00Z">
        <w:r>
          <w:delText>SharePoint Application Tracker</w:delText>
        </w:r>
        <w:r>
          <w:tab/>
          <w:delText>9</w:delText>
        </w:r>
      </w:del>
    </w:p>
    <w:p w14:paraId="7596995F" w14:textId="77777777" w:rsidR="00933ABF" w:rsidRDefault="00617DEC">
      <w:pPr>
        <w:tabs>
          <w:tab w:val="right" w:pos="9350"/>
        </w:tabs>
        <w:spacing w:after="100"/>
        <w:rPr>
          <w:del w:id="447" w:author="Sue A Darby" w:date="2015-10-08T14:03:00Z"/>
        </w:rPr>
      </w:pPr>
      <w:del w:id="448" w:author="Sue A Darby" w:date="2015-10-08T14:03:00Z">
        <w:r>
          <w:delText>Checklists</w:delText>
        </w:r>
        <w:r>
          <w:tab/>
          <w:delText>15</w:delText>
        </w:r>
      </w:del>
    </w:p>
    <w:p w14:paraId="2D86CD4B" w14:textId="77777777" w:rsidR="00933ABF" w:rsidRDefault="00617DEC">
      <w:pPr>
        <w:tabs>
          <w:tab w:val="right" w:pos="9350"/>
        </w:tabs>
        <w:spacing w:after="100"/>
        <w:ind w:left="240"/>
        <w:rPr>
          <w:del w:id="449" w:author="Sue A Darby" w:date="2015-10-08T14:03:00Z"/>
        </w:rPr>
      </w:pPr>
      <w:del w:id="450" w:author="Sue A Darby" w:date="2015-10-08T14:03:00Z">
        <w:r>
          <w:delText>HCB</w:delText>
        </w:r>
        <w:r>
          <w:tab/>
          <w:delText>15</w:delText>
        </w:r>
      </w:del>
    </w:p>
    <w:p w14:paraId="277E92C9" w14:textId="77777777" w:rsidR="00933ABF" w:rsidRDefault="00617DEC">
      <w:pPr>
        <w:tabs>
          <w:tab w:val="right" w:pos="9350"/>
        </w:tabs>
        <w:spacing w:after="100"/>
        <w:ind w:left="240"/>
        <w:rPr>
          <w:del w:id="451" w:author="Sue A Darby" w:date="2015-10-08T14:03:00Z"/>
        </w:rPr>
      </w:pPr>
      <w:del w:id="452" w:author="Sue A Darby" w:date="2015-10-08T14:03:00Z">
        <w:r>
          <w:delText>PCA</w:delText>
        </w:r>
        <w:r>
          <w:tab/>
          <w:delText>19</w:delText>
        </w:r>
      </w:del>
    </w:p>
    <w:p w14:paraId="3DD1E902" w14:textId="77777777" w:rsidR="00933ABF" w:rsidRDefault="00617DEC">
      <w:pPr>
        <w:tabs>
          <w:tab w:val="right" w:pos="9350"/>
        </w:tabs>
        <w:spacing w:after="100"/>
        <w:rPr>
          <w:del w:id="453" w:author="Sue A Darby" w:date="2015-10-08T14:03:00Z"/>
        </w:rPr>
      </w:pPr>
      <w:del w:id="454" w:author="Sue A Darby" w:date="2015-10-08T14:03:00Z">
        <w:r>
          <w:delText>Electronic Folders</w:delText>
        </w:r>
        <w:r>
          <w:tab/>
          <w:delText>22</w:delText>
        </w:r>
      </w:del>
    </w:p>
    <w:p w14:paraId="38E4D036" w14:textId="77777777" w:rsidR="00933ABF" w:rsidRDefault="00617DEC">
      <w:pPr>
        <w:tabs>
          <w:tab w:val="right" w:pos="9350"/>
        </w:tabs>
        <w:spacing w:after="100"/>
        <w:rPr>
          <w:del w:id="455" w:author="Sue A Darby" w:date="2015-10-08T14:03:00Z"/>
        </w:rPr>
      </w:pPr>
      <w:del w:id="456" w:author="Sue A Darby" w:date="2015-10-08T14:03:00Z">
        <w:r>
          <w:delText>New BCP Account</w:delText>
        </w:r>
        <w:r>
          <w:tab/>
          <w:delText>24</w:delText>
        </w:r>
      </w:del>
    </w:p>
    <w:p w14:paraId="3D148354" w14:textId="77777777" w:rsidR="00933ABF" w:rsidRDefault="00617DEC">
      <w:pPr>
        <w:tabs>
          <w:tab w:val="right" w:pos="9350"/>
        </w:tabs>
        <w:spacing w:after="100"/>
        <w:rPr>
          <w:del w:id="457" w:author="Sue A Darby" w:date="2015-10-08T14:03:00Z"/>
        </w:rPr>
      </w:pPr>
      <w:del w:id="458" w:author="Sue A Darby" w:date="2015-10-08T14:03:00Z">
        <w:r>
          <w:delText>Approval Review Process</w:delText>
        </w:r>
        <w:r>
          <w:tab/>
          <w:delText>24</w:delText>
        </w:r>
      </w:del>
    </w:p>
    <w:p w14:paraId="56FF13F1" w14:textId="77777777" w:rsidR="00933ABF" w:rsidRDefault="00617DEC">
      <w:pPr>
        <w:tabs>
          <w:tab w:val="right" w:pos="9350"/>
        </w:tabs>
        <w:spacing w:after="100"/>
        <w:ind w:left="240"/>
        <w:rPr>
          <w:del w:id="459" w:author="Sue A Darby" w:date="2015-10-08T14:03:00Z"/>
        </w:rPr>
      </w:pPr>
      <w:del w:id="460" w:author="Sue A Darby" w:date="2015-10-08T14:03:00Z">
        <w:r>
          <w:delText>Prioritization</w:delText>
        </w:r>
        <w:r>
          <w:tab/>
          <w:delText>24</w:delText>
        </w:r>
      </w:del>
    </w:p>
    <w:p w14:paraId="12ACEA02" w14:textId="77777777" w:rsidR="00933ABF" w:rsidRDefault="00617DEC">
      <w:pPr>
        <w:tabs>
          <w:tab w:val="right" w:pos="9350"/>
        </w:tabs>
        <w:spacing w:after="100"/>
        <w:ind w:left="240"/>
        <w:rPr>
          <w:del w:id="461" w:author="Sue A Darby" w:date="2015-10-08T14:03:00Z"/>
        </w:rPr>
      </w:pPr>
      <w:del w:id="462" w:author="Sue A Darby" w:date="2015-10-08T14:03:00Z">
        <w:r>
          <w:delText>Additional Locations, Multiple Locations and Multiple Services</w:delText>
        </w:r>
        <w:r>
          <w:tab/>
          <w:delText>25</w:delText>
        </w:r>
      </w:del>
    </w:p>
    <w:p w14:paraId="0E99FFF5" w14:textId="77777777" w:rsidR="00933ABF" w:rsidRDefault="00617DEC">
      <w:pPr>
        <w:tabs>
          <w:tab w:val="right" w:pos="9350"/>
        </w:tabs>
        <w:spacing w:after="100"/>
        <w:ind w:left="240"/>
        <w:rPr>
          <w:del w:id="463" w:author="Sue A Darby" w:date="2015-10-08T14:03:00Z"/>
        </w:rPr>
      </w:pPr>
      <w:del w:id="464" w:author="Sue A Darby" w:date="2015-10-08T14:03:00Z">
        <w:r>
          <w:delText>Beginning a Review</w:delText>
        </w:r>
        <w:r>
          <w:tab/>
          <w:delText>25</w:delText>
        </w:r>
      </w:del>
    </w:p>
    <w:p w14:paraId="44FD1A71" w14:textId="77777777" w:rsidR="00933ABF" w:rsidRDefault="00617DEC">
      <w:pPr>
        <w:tabs>
          <w:tab w:val="right" w:pos="9350"/>
        </w:tabs>
        <w:spacing w:after="100"/>
        <w:ind w:left="240"/>
        <w:rPr>
          <w:del w:id="465" w:author="Sue A Darby" w:date="2015-10-08T14:03:00Z"/>
        </w:rPr>
      </w:pPr>
      <w:del w:id="466" w:author="Sue A Darby" w:date="2015-10-08T14:03:00Z">
        <w:r>
          <w:delText>Checklist use</w:delText>
        </w:r>
        <w:r>
          <w:tab/>
          <w:delText>25</w:delText>
        </w:r>
      </w:del>
    </w:p>
    <w:p w14:paraId="3CEC42FC" w14:textId="77777777" w:rsidR="00933ABF" w:rsidRDefault="00617DEC">
      <w:pPr>
        <w:tabs>
          <w:tab w:val="right" w:pos="9350"/>
        </w:tabs>
        <w:spacing w:after="100"/>
        <w:ind w:left="480"/>
        <w:rPr>
          <w:del w:id="467" w:author="Sue A Darby" w:date="2015-10-08T14:03:00Z"/>
        </w:rPr>
      </w:pPr>
      <w:del w:id="468" w:author="Sue A Darby" w:date="2015-10-08T14:03:00Z">
        <w:r>
          <w:delText>Pend Letters</w:delText>
        </w:r>
        <w:r>
          <w:tab/>
          <w:delText>26</w:delText>
        </w:r>
      </w:del>
    </w:p>
    <w:p w14:paraId="4ED28088" w14:textId="77777777" w:rsidR="00933ABF" w:rsidRDefault="00617DEC">
      <w:pPr>
        <w:tabs>
          <w:tab w:val="right" w:pos="9350"/>
        </w:tabs>
        <w:spacing w:after="100"/>
        <w:ind w:left="480"/>
        <w:rPr>
          <w:del w:id="469" w:author="Sue A Darby" w:date="2015-10-08T14:03:00Z"/>
        </w:rPr>
      </w:pPr>
      <w:del w:id="470" w:author="Sue A Darby" w:date="2015-10-08T14:03:00Z">
        <w:r>
          <w:delText>DS3 Notes</w:delText>
        </w:r>
        <w:r>
          <w:tab/>
          <w:delText>26</w:delText>
        </w:r>
      </w:del>
    </w:p>
    <w:p w14:paraId="7C99CA14" w14:textId="77777777" w:rsidR="00933ABF" w:rsidRDefault="00617DEC">
      <w:pPr>
        <w:tabs>
          <w:tab w:val="right" w:pos="9350"/>
        </w:tabs>
        <w:spacing w:after="100"/>
        <w:ind w:left="480"/>
        <w:rPr>
          <w:del w:id="471" w:author="Sue A Darby" w:date="2015-10-08T14:03:00Z"/>
        </w:rPr>
      </w:pPr>
      <w:del w:id="472" w:author="Sue A Darby" w:date="2015-10-08T14:03:00Z">
        <w:r>
          <w:delText>Special Notes</w:delText>
        </w:r>
        <w:r>
          <w:tab/>
          <w:delText>26</w:delText>
        </w:r>
      </w:del>
    </w:p>
    <w:p w14:paraId="32EA57F4" w14:textId="77777777" w:rsidR="00933ABF" w:rsidRDefault="00617DEC">
      <w:pPr>
        <w:tabs>
          <w:tab w:val="right" w:pos="9350"/>
        </w:tabs>
        <w:spacing w:after="100"/>
        <w:ind w:left="480"/>
        <w:rPr>
          <w:del w:id="473" w:author="Sue A Darby" w:date="2015-10-08T14:03:00Z"/>
        </w:rPr>
      </w:pPr>
      <w:del w:id="474" w:author="Sue A Darby" w:date="2015-10-08T14:03:00Z">
        <w:r>
          <w:delText>Extensions</w:delText>
        </w:r>
        <w:r>
          <w:tab/>
          <w:delText>27</w:delText>
        </w:r>
      </w:del>
    </w:p>
    <w:p w14:paraId="633CFAB0" w14:textId="77777777" w:rsidR="00933ABF" w:rsidRDefault="00617DEC">
      <w:pPr>
        <w:tabs>
          <w:tab w:val="right" w:pos="9350"/>
        </w:tabs>
        <w:spacing w:after="100"/>
        <w:ind w:left="240"/>
        <w:rPr>
          <w:del w:id="475" w:author="Sue A Darby" w:date="2015-10-08T14:03:00Z"/>
        </w:rPr>
      </w:pPr>
      <w:del w:id="476" w:author="Sue A Darby" w:date="2015-10-08T14:03:00Z">
        <w:r>
          <w:delText>BCU &amp; verification form</w:delText>
        </w:r>
        <w:r>
          <w:tab/>
          <w:delText>27</w:delText>
        </w:r>
      </w:del>
    </w:p>
    <w:p w14:paraId="356A23FB" w14:textId="77777777" w:rsidR="00933ABF" w:rsidRDefault="00617DEC">
      <w:pPr>
        <w:tabs>
          <w:tab w:val="right" w:pos="9350"/>
        </w:tabs>
        <w:spacing w:after="100"/>
        <w:ind w:left="240"/>
        <w:rPr>
          <w:del w:id="477" w:author="Sue A Darby" w:date="2015-10-08T14:03:00Z"/>
        </w:rPr>
      </w:pPr>
      <w:del w:id="478" w:author="Sue A Darby" w:date="2015-10-08T14:03:00Z">
        <w:r>
          <w:delText>Exclusion lists</w:delText>
        </w:r>
        <w:r>
          <w:tab/>
          <w:delText>29</w:delText>
        </w:r>
      </w:del>
    </w:p>
    <w:p w14:paraId="43F31931" w14:textId="77777777" w:rsidR="00933ABF" w:rsidRDefault="00617DEC">
      <w:pPr>
        <w:tabs>
          <w:tab w:val="right" w:pos="9350"/>
        </w:tabs>
        <w:spacing w:after="100"/>
        <w:ind w:left="240"/>
        <w:rPr>
          <w:del w:id="479" w:author="Sue A Darby" w:date="2015-10-08T14:03:00Z"/>
        </w:rPr>
      </w:pPr>
      <w:del w:id="480" w:author="Sue A Darby" w:date="2015-10-08T14:03:00Z">
        <w:r>
          <w:delText>Licenses</w:delText>
        </w:r>
        <w:r>
          <w:tab/>
          <w:delText>29</w:delText>
        </w:r>
      </w:del>
    </w:p>
    <w:p w14:paraId="601A51CD" w14:textId="77777777" w:rsidR="00933ABF" w:rsidRDefault="00617DEC">
      <w:pPr>
        <w:tabs>
          <w:tab w:val="right" w:pos="9350"/>
        </w:tabs>
        <w:spacing w:after="100"/>
        <w:ind w:left="240"/>
        <w:rPr>
          <w:del w:id="481" w:author="Sue A Darby" w:date="2015-10-08T14:03:00Z"/>
        </w:rPr>
      </w:pPr>
      <w:del w:id="482" w:author="Sue A Darby" w:date="2015-10-08T14:03:00Z">
        <w:r>
          <w:delText>Car Registration</w:delText>
        </w:r>
        <w:r>
          <w:tab/>
          <w:delText>29</w:delText>
        </w:r>
      </w:del>
    </w:p>
    <w:p w14:paraId="6CC11FFA" w14:textId="77777777" w:rsidR="00933ABF" w:rsidRDefault="00617DEC">
      <w:pPr>
        <w:tabs>
          <w:tab w:val="right" w:pos="9350"/>
        </w:tabs>
        <w:spacing w:after="100"/>
        <w:ind w:left="240"/>
        <w:rPr>
          <w:del w:id="483" w:author="Sue A Darby" w:date="2015-10-08T14:03:00Z"/>
        </w:rPr>
      </w:pPr>
      <w:del w:id="484" w:author="Sue A Darby" w:date="2015-10-08T14:03:00Z">
        <w:r>
          <w:delText>Care Coordinators and Care Coordination Agencies</w:delText>
        </w:r>
        <w:r>
          <w:tab/>
          <w:delText>29</w:delText>
        </w:r>
      </w:del>
    </w:p>
    <w:p w14:paraId="47F4B959" w14:textId="77777777" w:rsidR="00933ABF" w:rsidRDefault="00617DEC">
      <w:pPr>
        <w:tabs>
          <w:tab w:val="right" w:pos="9350"/>
        </w:tabs>
        <w:spacing w:after="100"/>
        <w:ind w:left="480"/>
        <w:rPr>
          <w:del w:id="485" w:author="Sue A Darby" w:date="2015-10-08T14:03:00Z"/>
        </w:rPr>
      </w:pPr>
      <w:del w:id="486" w:author="Sue A Darby" w:date="2015-10-08T14:03:00Z">
        <w:r>
          <w:delText>Care Coordination Agencies (Sole Proprietor)</w:delText>
        </w:r>
        <w:r>
          <w:tab/>
          <w:delText>30</w:delText>
        </w:r>
      </w:del>
    </w:p>
    <w:p w14:paraId="12776B2B" w14:textId="77777777" w:rsidR="00933ABF" w:rsidRDefault="00617DEC">
      <w:pPr>
        <w:tabs>
          <w:tab w:val="right" w:pos="9350"/>
        </w:tabs>
        <w:spacing w:after="100"/>
        <w:ind w:left="240"/>
        <w:rPr>
          <w:del w:id="487" w:author="Sue A Darby" w:date="2015-10-08T14:03:00Z"/>
        </w:rPr>
      </w:pPr>
      <w:del w:id="488" w:author="Sue A Darby" w:date="2015-10-08T14:03:00Z">
        <w:r>
          <w:delText>Hab Homes</w:delText>
        </w:r>
        <w:r>
          <w:tab/>
          <w:delText>30</w:delText>
        </w:r>
      </w:del>
    </w:p>
    <w:p w14:paraId="0A571050" w14:textId="77777777" w:rsidR="00933ABF" w:rsidRDefault="00617DEC">
      <w:pPr>
        <w:tabs>
          <w:tab w:val="right" w:pos="9350"/>
        </w:tabs>
        <w:spacing w:after="100"/>
        <w:ind w:left="240"/>
        <w:rPr>
          <w:del w:id="489" w:author="Sue A Darby" w:date="2015-10-08T14:03:00Z"/>
        </w:rPr>
      </w:pPr>
      <w:del w:id="490" w:author="Sue A Darby" w:date="2015-10-08T14:03:00Z">
        <w:r>
          <w:delText>Respite/Day hab</w:delText>
        </w:r>
        <w:r>
          <w:tab/>
          <w:delText>31</w:delText>
        </w:r>
      </w:del>
    </w:p>
    <w:p w14:paraId="49198FAC" w14:textId="77777777" w:rsidR="00933ABF" w:rsidRDefault="00617DEC">
      <w:pPr>
        <w:tabs>
          <w:tab w:val="right" w:pos="9350"/>
        </w:tabs>
        <w:spacing w:after="100"/>
        <w:ind w:left="240"/>
        <w:rPr>
          <w:del w:id="491" w:author="Sue A Darby" w:date="2015-10-08T14:03:00Z"/>
        </w:rPr>
      </w:pPr>
      <w:del w:id="492" w:author="Sue A Darby" w:date="2015-10-08T14:03:00Z">
        <w:r>
          <w:delText>Approvals</w:delText>
        </w:r>
        <w:r>
          <w:tab/>
          <w:delText>31</w:delText>
        </w:r>
      </w:del>
    </w:p>
    <w:p w14:paraId="74A9A5AE" w14:textId="77777777" w:rsidR="00933ABF" w:rsidRDefault="00617DEC">
      <w:pPr>
        <w:tabs>
          <w:tab w:val="right" w:pos="9350"/>
        </w:tabs>
        <w:spacing w:after="100"/>
        <w:ind w:left="240"/>
        <w:rPr>
          <w:del w:id="493" w:author="Sue A Darby" w:date="2015-10-08T14:03:00Z"/>
        </w:rPr>
      </w:pPr>
      <w:del w:id="494" w:author="Sue A Darby" w:date="2015-10-08T14:03:00Z">
        <w:r>
          <w:delText>Filing</w:delText>
        </w:r>
        <w:r>
          <w:tab/>
          <w:delText>33</w:delText>
        </w:r>
      </w:del>
    </w:p>
    <w:p w14:paraId="2B45E924" w14:textId="77777777" w:rsidR="00933ABF" w:rsidRDefault="00617DEC">
      <w:pPr>
        <w:tabs>
          <w:tab w:val="right" w:pos="9350"/>
        </w:tabs>
        <w:spacing w:after="100"/>
        <w:rPr>
          <w:del w:id="495" w:author="Sue A Darby" w:date="2015-10-08T14:03:00Z"/>
        </w:rPr>
      </w:pPr>
      <w:del w:id="496" w:author="Sue A Darby" w:date="2015-10-08T14:03:00Z">
        <w:r>
          <w:delText>Approved Providers</w:delText>
        </w:r>
        <w:r>
          <w:tab/>
          <w:delText>34</w:delText>
        </w:r>
      </w:del>
    </w:p>
    <w:p w14:paraId="340DD755" w14:textId="77777777" w:rsidR="00933ABF" w:rsidRDefault="00617DEC">
      <w:pPr>
        <w:tabs>
          <w:tab w:val="right" w:pos="9350"/>
        </w:tabs>
        <w:spacing w:after="100"/>
        <w:ind w:left="240"/>
        <w:rPr>
          <w:del w:id="497" w:author="Sue A Darby" w:date="2015-10-08T14:03:00Z"/>
        </w:rPr>
      </w:pPr>
      <w:del w:id="498" w:author="Sue A Darby" w:date="2015-10-08T14:03:00Z">
        <w:r>
          <w:delText>Details Tab</w:delText>
        </w:r>
        <w:r>
          <w:tab/>
          <w:delText>34</w:delText>
        </w:r>
      </w:del>
    </w:p>
    <w:p w14:paraId="120A95C6" w14:textId="77777777" w:rsidR="00933ABF" w:rsidRDefault="00617DEC">
      <w:pPr>
        <w:tabs>
          <w:tab w:val="right" w:pos="9350"/>
        </w:tabs>
        <w:spacing w:after="100"/>
        <w:ind w:left="240"/>
        <w:rPr>
          <w:del w:id="499" w:author="Sue A Darby" w:date="2015-10-08T14:03:00Z"/>
        </w:rPr>
      </w:pPr>
      <w:del w:id="500" w:author="Sue A Darby" w:date="2015-10-08T14:03:00Z">
        <w:r>
          <w:delText>Contacts</w:delText>
        </w:r>
        <w:r>
          <w:tab/>
          <w:delText>34</w:delText>
        </w:r>
      </w:del>
    </w:p>
    <w:p w14:paraId="3B2081C1" w14:textId="77777777" w:rsidR="00933ABF" w:rsidRDefault="00617DEC">
      <w:pPr>
        <w:tabs>
          <w:tab w:val="right" w:pos="9350"/>
        </w:tabs>
        <w:spacing w:after="100"/>
        <w:ind w:left="240"/>
        <w:rPr>
          <w:del w:id="501" w:author="Sue A Darby" w:date="2015-10-08T14:03:00Z"/>
        </w:rPr>
      </w:pPr>
      <w:del w:id="502" w:author="Sue A Darby" w:date="2015-10-08T14:03:00Z">
        <w:r>
          <w:delText>Categories of Service (Medicaid Tab)</w:delText>
        </w:r>
        <w:r>
          <w:tab/>
          <w:delText>34</w:delText>
        </w:r>
      </w:del>
    </w:p>
    <w:p w14:paraId="691EA51F" w14:textId="77777777" w:rsidR="00933ABF" w:rsidRDefault="00617DEC">
      <w:pPr>
        <w:tabs>
          <w:tab w:val="right" w:pos="9350"/>
        </w:tabs>
        <w:spacing w:after="100"/>
        <w:ind w:left="480"/>
        <w:rPr>
          <w:del w:id="503" w:author="Sue A Darby" w:date="2015-10-08T14:03:00Z"/>
        </w:rPr>
      </w:pPr>
      <w:del w:id="504" w:author="Sue A Darby" w:date="2015-10-08T14:03:00Z">
        <w:r>
          <w:delText>All Agencies</w:delText>
        </w:r>
        <w:r>
          <w:tab/>
          <w:delText>34</w:delText>
        </w:r>
      </w:del>
    </w:p>
    <w:p w14:paraId="57B19890" w14:textId="77777777" w:rsidR="00933ABF" w:rsidRDefault="00617DEC">
      <w:pPr>
        <w:tabs>
          <w:tab w:val="right" w:pos="9350"/>
        </w:tabs>
        <w:spacing w:after="100"/>
        <w:ind w:left="480"/>
        <w:rPr>
          <w:del w:id="505" w:author="Sue A Darby" w:date="2015-10-08T14:03:00Z"/>
        </w:rPr>
      </w:pPr>
      <w:del w:id="506" w:author="Sue A Darby" w:date="2015-10-08T14:03:00Z">
        <w:r>
          <w:delText>Care Coordination (Individual)</w:delText>
        </w:r>
        <w:r>
          <w:tab/>
          <w:delText>34</w:delText>
        </w:r>
      </w:del>
    </w:p>
    <w:p w14:paraId="5336A148" w14:textId="77777777" w:rsidR="00933ABF" w:rsidRDefault="00617DEC">
      <w:pPr>
        <w:tabs>
          <w:tab w:val="right" w:pos="9350"/>
        </w:tabs>
        <w:spacing w:after="100"/>
        <w:ind w:left="480"/>
        <w:rPr>
          <w:del w:id="507" w:author="Sue A Darby" w:date="2015-10-08T14:03:00Z"/>
        </w:rPr>
      </w:pPr>
      <w:del w:id="508" w:author="Sue A Darby" w:date="2015-10-08T14:03:00Z">
        <w:r>
          <w:delText>Care Coordination (Agency)</w:delText>
        </w:r>
        <w:r>
          <w:tab/>
          <w:delText>35</w:delText>
        </w:r>
      </w:del>
    </w:p>
    <w:p w14:paraId="71D6203E" w14:textId="77777777" w:rsidR="00933ABF" w:rsidRDefault="00617DEC">
      <w:pPr>
        <w:tabs>
          <w:tab w:val="right" w:pos="9350"/>
        </w:tabs>
        <w:spacing w:after="100"/>
        <w:ind w:left="480"/>
        <w:rPr>
          <w:del w:id="509" w:author="Sue A Darby" w:date="2015-10-08T14:03:00Z"/>
        </w:rPr>
      </w:pPr>
      <w:del w:id="510" w:author="Sue A Darby" w:date="2015-10-08T14:03:00Z">
        <w:r>
          <w:delText>PCA</w:delText>
        </w:r>
        <w:r>
          <w:tab/>
          <w:delText>35</w:delText>
        </w:r>
      </w:del>
    </w:p>
    <w:p w14:paraId="3E9FE99A" w14:textId="77777777" w:rsidR="00933ABF" w:rsidRDefault="00617DEC">
      <w:pPr>
        <w:tabs>
          <w:tab w:val="right" w:pos="9350"/>
        </w:tabs>
        <w:spacing w:after="100"/>
        <w:ind w:left="480"/>
        <w:rPr>
          <w:del w:id="511" w:author="Sue A Darby" w:date="2015-10-08T14:03:00Z"/>
        </w:rPr>
      </w:pPr>
      <w:del w:id="512" w:author="Sue A Darby" w:date="2015-10-08T14:03:00Z">
        <w:r>
          <w:delText>Respite</w:delText>
        </w:r>
        <w:r>
          <w:tab/>
          <w:delText>35</w:delText>
        </w:r>
      </w:del>
    </w:p>
    <w:p w14:paraId="17D1952F" w14:textId="77777777" w:rsidR="00933ABF" w:rsidRDefault="00617DEC">
      <w:pPr>
        <w:tabs>
          <w:tab w:val="right" w:pos="9350"/>
        </w:tabs>
        <w:spacing w:after="100"/>
        <w:ind w:left="480"/>
        <w:rPr>
          <w:del w:id="513" w:author="Sue A Darby" w:date="2015-10-08T14:03:00Z"/>
        </w:rPr>
      </w:pPr>
      <w:del w:id="514" w:author="Sue A Darby" w:date="2015-10-08T14:03:00Z">
        <w:r>
          <w:delText>Day Habilitation</w:delText>
        </w:r>
        <w:r>
          <w:tab/>
          <w:delText>35</w:delText>
        </w:r>
      </w:del>
    </w:p>
    <w:p w14:paraId="5E54F68D" w14:textId="77777777" w:rsidR="00933ABF" w:rsidRDefault="00617DEC">
      <w:pPr>
        <w:tabs>
          <w:tab w:val="right" w:pos="9350"/>
        </w:tabs>
        <w:spacing w:after="100"/>
        <w:ind w:left="480"/>
        <w:rPr>
          <w:del w:id="515" w:author="Sue A Darby" w:date="2015-10-08T14:03:00Z"/>
        </w:rPr>
      </w:pPr>
      <w:del w:id="516" w:author="Sue A Darby" w:date="2015-10-08T14:03:00Z">
        <w:r>
          <w:delText>Residential Habilitation</w:delText>
        </w:r>
        <w:r>
          <w:tab/>
          <w:delText>35</w:delText>
        </w:r>
      </w:del>
    </w:p>
    <w:p w14:paraId="7C836E30" w14:textId="77777777" w:rsidR="00933ABF" w:rsidRDefault="00617DEC">
      <w:pPr>
        <w:tabs>
          <w:tab w:val="right" w:pos="9350"/>
        </w:tabs>
        <w:spacing w:after="100"/>
        <w:ind w:left="480"/>
        <w:rPr>
          <w:del w:id="517" w:author="Sue A Darby" w:date="2015-10-08T14:03:00Z"/>
        </w:rPr>
      </w:pPr>
      <w:del w:id="518" w:author="Sue A Darby" w:date="2015-10-08T14:03:00Z">
        <w:r>
          <w:delText>RSL</w:delText>
        </w:r>
        <w:r>
          <w:tab/>
          <w:delText>35</w:delText>
        </w:r>
      </w:del>
    </w:p>
    <w:p w14:paraId="59272803" w14:textId="77777777" w:rsidR="00933ABF" w:rsidRDefault="00617DEC">
      <w:pPr>
        <w:tabs>
          <w:tab w:val="right" w:pos="9350"/>
        </w:tabs>
        <w:spacing w:after="100"/>
        <w:ind w:left="480"/>
        <w:rPr>
          <w:del w:id="519" w:author="Sue A Darby" w:date="2015-10-08T14:03:00Z"/>
        </w:rPr>
      </w:pPr>
      <w:del w:id="520" w:author="Sue A Darby" w:date="2015-10-08T14:03:00Z">
        <w:r>
          <w:delText>All other services</w:delText>
        </w:r>
        <w:r>
          <w:tab/>
          <w:delText>35</w:delText>
        </w:r>
      </w:del>
    </w:p>
    <w:p w14:paraId="4E36EF9A" w14:textId="77777777" w:rsidR="00933ABF" w:rsidRDefault="00617DEC">
      <w:pPr>
        <w:tabs>
          <w:tab w:val="right" w:pos="9350"/>
        </w:tabs>
        <w:spacing w:after="100"/>
        <w:ind w:left="240"/>
        <w:rPr>
          <w:del w:id="521" w:author="Sue A Darby" w:date="2015-10-08T14:03:00Z"/>
        </w:rPr>
      </w:pPr>
      <w:del w:id="522" w:author="Sue A Darby" w:date="2015-10-08T14:03:00Z">
        <w:r>
          <w:delText>Linking Providers Care Coordinators and R</w:delText>
        </w:r>
        <w:r>
          <w:delText>esidential Habilitation Homes</w:delText>
        </w:r>
        <w:r>
          <w:tab/>
          <w:delText>36</w:delText>
        </w:r>
      </w:del>
    </w:p>
    <w:p w14:paraId="2C92D218" w14:textId="77777777" w:rsidR="00933ABF" w:rsidRDefault="00617DEC">
      <w:pPr>
        <w:tabs>
          <w:tab w:val="right" w:pos="9350"/>
        </w:tabs>
        <w:spacing w:after="100"/>
        <w:ind w:left="480"/>
        <w:rPr>
          <w:del w:id="523" w:author="Sue A Darby" w:date="2015-10-08T14:03:00Z"/>
        </w:rPr>
      </w:pPr>
      <w:del w:id="524" w:author="Sue A Darby" w:date="2015-10-08T14:03:00Z">
        <w:r>
          <w:delText>Agents, Agencies and Renderers</w:delText>
        </w:r>
        <w:r>
          <w:tab/>
          <w:delText>36</w:delText>
        </w:r>
      </w:del>
    </w:p>
    <w:p w14:paraId="1792B2D2" w14:textId="77777777" w:rsidR="00933ABF" w:rsidRDefault="00617DEC">
      <w:pPr>
        <w:tabs>
          <w:tab w:val="right" w:pos="9350"/>
        </w:tabs>
        <w:spacing w:after="100"/>
        <w:rPr>
          <w:del w:id="525" w:author="Sue A Darby" w:date="2015-10-08T14:03:00Z"/>
        </w:rPr>
      </w:pPr>
      <w:del w:id="526" w:author="Sue A Darby" w:date="2015-10-08T14:03:00Z">
        <w:r>
          <w:delText>Notes</w:delText>
        </w:r>
        <w:r>
          <w:tab/>
          <w:delText>38</w:delText>
        </w:r>
      </w:del>
    </w:p>
    <w:p w14:paraId="71E2DC6E" w14:textId="77777777" w:rsidR="00933ABF" w:rsidRDefault="00617DEC">
      <w:pPr>
        <w:tabs>
          <w:tab w:val="right" w:pos="9350"/>
        </w:tabs>
        <w:spacing w:after="100"/>
        <w:ind w:left="240"/>
        <w:rPr>
          <w:del w:id="527" w:author="Sue A Darby" w:date="2015-10-08T14:03:00Z"/>
        </w:rPr>
      </w:pPr>
      <w:del w:id="528" w:author="Sue A Darby" w:date="2015-10-08T14:03:00Z">
        <w:r>
          <w:delText>Care Coordinators</w:delText>
        </w:r>
        <w:r>
          <w:tab/>
          <w:delText>38</w:delText>
        </w:r>
      </w:del>
    </w:p>
    <w:p w14:paraId="272F665E" w14:textId="77777777" w:rsidR="00933ABF" w:rsidRDefault="00617DEC">
      <w:pPr>
        <w:tabs>
          <w:tab w:val="right" w:pos="9350"/>
        </w:tabs>
        <w:spacing w:after="100"/>
        <w:ind w:left="240"/>
        <w:rPr>
          <w:del w:id="529" w:author="Sue A Darby" w:date="2015-10-08T14:03:00Z"/>
        </w:rPr>
      </w:pPr>
      <w:del w:id="530" w:author="Sue A Darby" w:date="2015-10-08T14:03:00Z">
        <w:r>
          <w:delText>All Providers</w:delText>
        </w:r>
        <w:r>
          <w:tab/>
          <w:delText>38</w:delText>
        </w:r>
      </w:del>
    </w:p>
    <w:p w14:paraId="6076E81B" w14:textId="77777777" w:rsidR="00933ABF" w:rsidRDefault="00617DEC">
      <w:pPr>
        <w:tabs>
          <w:tab w:val="right" w:pos="9350"/>
        </w:tabs>
        <w:spacing w:after="100"/>
        <w:ind w:left="240"/>
        <w:rPr>
          <w:del w:id="531" w:author="Sue A Darby" w:date="2015-10-08T14:03:00Z"/>
        </w:rPr>
      </w:pPr>
      <w:del w:id="532" w:author="Sue A Darby" w:date="2015-10-08T14:03:00Z">
        <w:r>
          <w:delText>PCA</w:delText>
        </w:r>
        <w:r>
          <w:tab/>
          <w:delText>39</w:delText>
        </w:r>
      </w:del>
    </w:p>
    <w:p w14:paraId="4CB34A58" w14:textId="77777777" w:rsidR="00933ABF" w:rsidRDefault="00617DEC">
      <w:pPr>
        <w:tabs>
          <w:tab w:val="right" w:pos="9350"/>
        </w:tabs>
        <w:spacing w:after="100"/>
        <w:ind w:left="240"/>
        <w:rPr>
          <w:del w:id="533" w:author="Sue A Darby" w:date="2015-10-08T14:03:00Z"/>
        </w:rPr>
      </w:pPr>
      <w:del w:id="534" w:author="Sue A Darby" w:date="2015-10-08T14:03:00Z">
        <w:r>
          <w:delText>RSL</w:delText>
        </w:r>
        <w:r>
          <w:tab/>
          <w:delText>39</w:delText>
        </w:r>
      </w:del>
    </w:p>
    <w:p w14:paraId="1537F973" w14:textId="77777777" w:rsidR="00933ABF" w:rsidRDefault="00617DEC">
      <w:pPr>
        <w:tabs>
          <w:tab w:val="right" w:pos="9350"/>
        </w:tabs>
        <w:spacing w:after="100"/>
        <w:rPr>
          <w:del w:id="535" w:author="Sue A Darby" w:date="2015-10-08T14:03:00Z"/>
        </w:rPr>
      </w:pPr>
      <w:del w:id="536" w:author="Sue A Darby" w:date="2015-10-08T14:03:00Z">
        <w:r>
          <w:delText>Certification Forms</w:delText>
        </w:r>
        <w:r>
          <w:tab/>
          <w:delText>40</w:delText>
        </w:r>
      </w:del>
    </w:p>
    <w:p w14:paraId="1F695E56" w14:textId="77777777" w:rsidR="00933ABF" w:rsidRDefault="00617DEC">
      <w:pPr>
        <w:tabs>
          <w:tab w:val="right" w:pos="9350"/>
        </w:tabs>
        <w:spacing w:after="100"/>
        <w:rPr>
          <w:del w:id="537" w:author="Sue A Darby" w:date="2015-10-08T14:03:00Z"/>
        </w:rPr>
      </w:pPr>
      <w:del w:id="538" w:author="Sue A Darby" w:date="2015-10-08T14:03:00Z">
        <w:r>
          <w:delText>Folders</w:delText>
        </w:r>
        <w:r>
          <w:tab/>
          <w:delText>41</w:delText>
        </w:r>
      </w:del>
    </w:p>
    <w:p w14:paraId="2854CD81" w14:textId="77777777" w:rsidR="00933ABF" w:rsidRDefault="00617DEC">
      <w:pPr>
        <w:tabs>
          <w:tab w:val="right" w:pos="9350"/>
        </w:tabs>
        <w:spacing w:after="100"/>
        <w:ind w:left="240"/>
        <w:rPr>
          <w:del w:id="539" w:author="Sue A Darby" w:date="2015-10-08T14:03:00Z"/>
        </w:rPr>
      </w:pPr>
      <w:del w:id="540" w:author="Sue A Darby" w:date="2015-10-08T14:03:00Z">
        <w:r>
          <w:delText>HCB (Blue)</w:delText>
        </w:r>
        <w:r>
          <w:tab/>
          <w:delText>41</w:delText>
        </w:r>
      </w:del>
    </w:p>
    <w:p w14:paraId="585C938C" w14:textId="77777777" w:rsidR="00933ABF" w:rsidRDefault="00617DEC">
      <w:pPr>
        <w:tabs>
          <w:tab w:val="right" w:pos="9350"/>
        </w:tabs>
        <w:spacing w:after="100"/>
        <w:ind w:left="240"/>
        <w:rPr>
          <w:del w:id="541" w:author="Sue A Darby" w:date="2015-10-08T14:03:00Z"/>
        </w:rPr>
      </w:pPr>
      <w:del w:id="542" w:author="Sue A Darby" w:date="2015-10-08T14:03:00Z">
        <w:r>
          <w:delText>Care Coordinators</w:delText>
        </w:r>
        <w:r>
          <w:tab/>
          <w:delText>41</w:delText>
        </w:r>
      </w:del>
    </w:p>
    <w:p w14:paraId="729538D9" w14:textId="77777777" w:rsidR="00933ABF" w:rsidRDefault="00617DEC">
      <w:pPr>
        <w:tabs>
          <w:tab w:val="right" w:pos="9350"/>
        </w:tabs>
        <w:spacing w:after="100"/>
        <w:ind w:left="240"/>
        <w:rPr>
          <w:del w:id="543" w:author="Sue A Darby" w:date="2015-10-08T14:03:00Z"/>
        </w:rPr>
      </w:pPr>
      <w:del w:id="544" w:author="Sue A Darby" w:date="2015-10-08T14:03:00Z">
        <w:r>
          <w:delText>PCA (Grey)</w:delText>
        </w:r>
        <w:r>
          <w:tab/>
          <w:delText>41</w:delText>
        </w:r>
      </w:del>
    </w:p>
    <w:p w14:paraId="61B2D89D" w14:textId="77777777" w:rsidR="00933ABF" w:rsidRDefault="00617DEC">
      <w:pPr>
        <w:tabs>
          <w:tab w:val="right" w:pos="9350"/>
        </w:tabs>
        <w:spacing w:after="100"/>
        <w:rPr>
          <w:del w:id="545" w:author="Sue A Darby" w:date="2015-10-08T14:03:00Z"/>
        </w:rPr>
      </w:pPr>
      <w:del w:id="546" w:author="Sue A Darby" w:date="2015-10-08T14:03:00Z">
        <w:r>
          <w:delText>Activating Providers</w:delText>
        </w:r>
        <w:r>
          <w:tab/>
          <w:delText>42</w:delText>
        </w:r>
      </w:del>
    </w:p>
    <w:p w14:paraId="252CDB93" w14:textId="77777777" w:rsidR="00933ABF" w:rsidRDefault="00617DEC">
      <w:pPr>
        <w:tabs>
          <w:tab w:val="right" w:pos="9350"/>
        </w:tabs>
        <w:spacing w:after="100"/>
        <w:ind w:left="240"/>
        <w:rPr>
          <w:del w:id="547" w:author="Sue A Darby" w:date="2015-10-08T14:03:00Z"/>
        </w:rPr>
      </w:pPr>
      <w:del w:id="548" w:author="Sue A Darby" w:date="2015-10-08T14:03:00Z">
        <w:r>
          <w:delText>Details</w:delText>
        </w:r>
        <w:r>
          <w:tab/>
          <w:delText>42</w:delText>
        </w:r>
      </w:del>
    </w:p>
    <w:p w14:paraId="44F05664" w14:textId="77777777" w:rsidR="00933ABF" w:rsidRDefault="00617DEC">
      <w:pPr>
        <w:tabs>
          <w:tab w:val="right" w:pos="9350"/>
        </w:tabs>
        <w:spacing w:after="100"/>
        <w:ind w:left="240"/>
        <w:rPr>
          <w:del w:id="549" w:author="Sue A Darby" w:date="2015-10-08T14:03:00Z"/>
        </w:rPr>
      </w:pPr>
      <w:del w:id="550" w:author="Sue A Darby" w:date="2015-10-08T14:03:00Z">
        <w:r>
          <w:delText>Contacts</w:delText>
        </w:r>
        <w:r>
          <w:tab/>
        </w:r>
        <w:r>
          <w:delText>42</w:delText>
        </w:r>
      </w:del>
    </w:p>
    <w:p w14:paraId="532F18D0" w14:textId="77777777" w:rsidR="00933ABF" w:rsidRDefault="00617DEC">
      <w:pPr>
        <w:tabs>
          <w:tab w:val="right" w:pos="9350"/>
        </w:tabs>
        <w:spacing w:after="100"/>
        <w:ind w:left="240"/>
        <w:rPr>
          <w:del w:id="551" w:author="Sue A Darby" w:date="2015-10-08T14:03:00Z"/>
        </w:rPr>
      </w:pPr>
      <w:del w:id="552" w:author="Sue A Darby" w:date="2015-10-08T14:03:00Z">
        <w:r>
          <w:delText>Medicaid Codes</w:delText>
        </w:r>
        <w:r>
          <w:tab/>
          <w:delText>42</w:delText>
        </w:r>
      </w:del>
    </w:p>
    <w:p w14:paraId="50D7BF46" w14:textId="77777777" w:rsidR="00933ABF" w:rsidRDefault="00617DEC">
      <w:pPr>
        <w:tabs>
          <w:tab w:val="right" w:pos="9350"/>
        </w:tabs>
        <w:spacing w:after="100"/>
        <w:rPr>
          <w:del w:id="553" w:author="Sue A Darby" w:date="2015-10-08T14:03:00Z"/>
        </w:rPr>
      </w:pPr>
      <w:del w:id="554" w:author="Sue A Darby" w:date="2015-10-08T14:03:00Z">
        <w:r>
          <w:delText>Recertifications</w:delText>
        </w:r>
        <w:r>
          <w:tab/>
          <w:delText>43</w:delText>
        </w:r>
      </w:del>
    </w:p>
    <w:p w14:paraId="7FD1C6DA" w14:textId="77777777" w:rsidR="00933ABF" w:rsidRDefault="00617DEC">
      <w:pPr>
        <w:tabs>
          <w:tab w:val="right" w:pos="9350"/>
        </w:tabs>
        <w:spacing w:after="100"/>
        <w:ind w:left="240"/>
        <w:rPr>
          <w:del w:id="555" w:author="Sue A Darby" w:date="2015-10-08T14:03:00Z"/>
        </w:rPr>
      </w:pPr>
      <w:del w:id="556" w:author="Sue A Darby" w:date="2015-10-08T14:03:00Z">
        <w:r>
          <w:delText>Recertification Letters move down?</w:delText>
        </w:r>
        <w:r>
          <w:tab/>
          <w:delText>43</w:delText>
        </w:r>
      </w:del>
    </w:p>
    <w:p w14:paraId="2DC6A503" w14:textId="77777777" w:rsidR="00933ABF" w:rsidRDefault="00617DEC">
      <w:pPr>
        <w:tabs>
          <w:tab w:val="right" w:pos="9350"/>
        </w:tabs>
        <w:spacing w:after="100"/>
        <w:ind w:left="480"/>
        <w:rPr>
          <w:del w:id="557" w:author="Sue A Darby" w:date="2015-10-08T14:03:00Z"/>
        </w:rPr>
      </w:pPr>
      <w:del w:id="558" w:author="Sue A Darby" w:date="2015-10-08T14:03:00Z">
        <w:r>
          <w:delText>Report</w:delText>
        </w:r>
        <w:r>
          <w:tab/>
          <w:delText>43</w:delText>
        </w:r>
      </w:del>
    </w:p>
    <w:p w14:paraId="38B53BD5" w14:textId="77777777" w:rsidR="00933ABF" w:rsidRDefault="00617DEC">
      <w:pPr>
        <w:tabs>
          <w:tab w:val="right" w:pos="9350"/>
        </w:tabs>
        <w:spacing w:after="100"/>
        <w:ind w:left="480"/>
        <w:rPr>
          <w:del w:id="559" w:author="Sue A Darby" w:date="2015-10-08T14:03:00Z"/>
        </w:rPr>
      </w:pPr>
      <w:del w:id="560" w:author="Sue A Darby" w:date="2015-10-08T14:03:00Z">
        <w:r>
          <w:delText>Mail Merge</w:delText>
        </w:r>
        <w:r>
          <w:tab/>
          <w:delText>43</w:delText>
        </w:r>
      </w:del>
    </w:p>
    <w:p w14:paraId="1BC528C2" w14:textId="77777777" w:rsidR="00933ABF" w:rsidRDefault="00617DEC">
      <w:pPr>
        <w:tabs>
          <w:tab w:val="right" w:pos="9350"/>
        </w:tabs>
        <w:spacing w:after="100"/>
        <w:ind w:left="480"/>
        <w:rPr>
          <w:del w:id="561" w:author="Sue A Darby" w:date="2015-10-08T14:03:00Z"/>
        </w:rPr>
      </w:pPr>
      <w:del w:id="562" w:author="Sue A Darby" w:date="2015-10-08T14:03:00Z">
        <w:r>
          <w:delText>Envelopes</w:delText>
        </w:r>
        <w:r>
          <w:tab/>
          <w:delText>43</w:delText>
        </w:r>
      </w:del>
    </w:p>
    <w:p w14:paraId="75B94DCD" w14:textId="77777777" w:rsidR="00933ABF" w:rsidRDefault="00617DEC">
      <w:pPr>
        <w:tabs>
          <w:tab w:val="right" w:pos="9350"/>
        </w:tabs>
        <w:spacing w:after="100"/>
        <w:ind w:left="480"/>
        <w:rPr>
          <w:del w:id="563" w:author="Sue A Darby" w:date="2015-10-08T14:03:00Z"/>
        </w:rPr>
      </w:pPr>
      <w:del w:id="564" w:author="Sue A Darby" w:date="2015-10-08T14:03:00Z">
        <w:r>
          <w:delText>Notes</w:delText>
        </w:r>
        <w:r>
          <w:tab/>
          <w:delText>43</w:delText>
        </w:r>
      </w:del>
    </w:p>
    <w:p w14:paraId="60EA9B92" w14:textId="77777777" w:rsidR="00933ABF" w:rsidRDefault="00617DEC">
      <w:pPr>
        <w:tabs>
          <w:tab w:val="right" w:pos="9350"/>
        </w:tabs>
        <w:spacing w:after="100"/>
        <w:ind w:left="240"/>
        <w:rPr>
          <w:del w:id="565" w:author="Sue A Darby" w:date="2015-10-08T14:03:00Z"/>
        </w:rPr>
      </w:pPr>
      <w:del w:id="566" w:author="Sue A Darby" w:date="2015-10-08T14:03:00Z">
        <w:r>
          <w:delText>Reviews</w:delText>
        </w:r>
        <w:r>
          <w:tab/>
          <w:delText>43</w:delText>
        </w:r>
      </w:del>
    </w:p>
    <w:p w14:paraId="235F11AC" w14:textId="77777777" w:rsidR="00933ABF" w:rsidRDefault="00617DEC">
      <w:pPr>
        <w:tabs>
          <w:tab w:val="right" w:pos="9350"/>
        </w:tabs>
        <w:spacing w:after="100"/>
        <w:ind w:left="240"/>
        <w:rPr>
          <w:del w:id="567" w:author="Sue A Darby" w:date="2015-10-08T14:03:00Z"/>
        </w:rPr>
      </w:pPr>
      <w:del w:id="568" w:author="Sue A Darby" w:date="2015-10-08T14:03:00Z">
        <w:r>
          <w:delText>Pend Notices</w:delText>
        </w:r>
        <w:r>
          <w:tab/>
          <w:delText>43</w:delText>
        </w:r>
      </w:del>
    </w:p>
    <w:p w14:paraId="1135C0F7" w14:textId="77777777" w:rsidR="00933ABF" w:rsidRDefault="00617DEC">
      <w:pPr>
        <w:tabs>
          <w:tab w:val="right" w:pos="9350"/>
        </w:tabs>
        <w:spacing w:after="100"/>
        <w:ind w:left="240"/>
        <w:rPr>
          <w:del w:id="569" w:author="Sue A Darby" w:date="2015-10-08T14:03:00Z"/>
        </w:rPr>
      </w:pPr>
      <w:del w:id="570" w:author="Sue A Darby" w:date="2015-10-08T14:03:00Z">
        <w:r>
          <w:delText>DS3 Details</w:delText>
        </w:r>
        <w:r>
          <w:tab/>
          <w:delText>43</w:delText>
        </w:r>
      </w:del>
    </w:p>
    <w:p w14:paraId="56387029" w14:textId="77777777" w:rsidR="00933ABF" w:rsidRDefault="00617DEC">
      <w:pPr>
        <w:tabs>
          <w:tab w:val="right" w:pos="9350"/>
        </w:tabs>
        <w:spacing w:after="100"/>
        <w:ind w:left="480"/>
        <w:rPr>
          <w:del w:id="571" w:author="Sue A Darby" w:date="2015-10-08T14:03:00Z"/>
        </w:rPr>
      </w:pPr>
      <w:del w:id="572" w:author="Sue A Darby" w:date="2015-10-08T14:03:00Z">
        <w:r>
          <w:delText>Most Providers</w:delText>
        </w:r>
        <w:r>
          <w:tab/>
          <w:delText>43</w:delText>
        </w:r>
      </w:del>
    </w:p>
    <w:p w14:paraId="4E33CA15" w14:textId="77777777" w:rsidR="00933ABF" w:rsidRDefault="00617DEC">
      <w:pPr>
        <w:tabs>
          <w:tab w:val="right" w:pos="9350"/>
        </w:tabs>
        <w:spacing w:after="100"/>
        <w:ind w:left="480"/>
        <w:rPr>
          <w:del w:id="573" w:author="Sue A Darby" w:date="2015-10-08T14:03:00Z"/>
        </w:rPr>
      </w:pPr>
      <w:del w:id="574" w:author="Sue A Darby" w:date="2015-10-08T14:03:00Z">
        <w:r>
          <w:delText>RSL</w:delText>
        </w:r>
        <w:r>
          <w:tab/>
          <w:delText>43</w:delText>
        </w:r>
      </w:del>
    </w:p>
    <w:p w14:paraId="33DC64C4" w14:textId="77777777" w:rsidR="00933ABF" w:rsidRDefault="00617DEC">
      <w:pPr>
        <w:tabs>
          <w:tab w:val="right" w:pos="9350"/>
        </w:tabs>
        <w:spacing w:after="100"/>
        <w:ind w:left="480"/>
        <w:rPr>
          <w:del w:id="575" w:author="Sue A Darby" w:date="2015-10-08T14:03:00Z"/>
        </w:rPr>
      </w:pPr>
      <w:del w:id="576" w:author="Sue A Darby" w:date="2015-10-08T14:03:00Z">
        <w:r>
          <w:delText>PCA</w:delText>
        </w:r>
        <w:r>
          <w:tab/>
          <w:delText>43</w:delText>
        </w:r>
      </w:del>
    </w:p>
    <w:p w14:paraId="29128494" w14:textId="77777777" w:rsidR="00933ABF" w:rsidRDefault="00617DEC">
      <w:pPr>
        <w:tabs>
          <w:tab w:val="right" w:pos="9350"/>
        </w:tabs>
        <w:spacing w:after="100"/>
        <w:ind w:left="240"/>
        <w:rPr>
          <w:del w:id="577" w:author="Sue A Darby" w:date="2015-10-08T14:03:00Z"/>
        </w:rPr>
      </w:pPr>
      <w:del w:id="578" w:author="Sue A Darby" w:date="2015-10-08T14:03:00Z">
        <w:r>
          <w:delText>Contacts</w:delText>
        </w:r>
        <w:r>
          <w:tab/>
          <w:delText>43</w:delText>
        </w:r>
      </w:del>
    </w:p>
    <w:p w14:paraId="4674DF48" w14:textId="77777777" w:rsidR="00933ABF" w:rsidRDefault="00617DEC">
      <w:pPr>
        <w:tabs>
          <w:tab w:val="right" w:pos="9350"/>
        </w:tabs>
        <w:spacing w:after="100"/>
        <w:ind w:left="480"/>
        <w:rPr>
          <w:del w:id="579" w:author="Sue A Darby" w:date="2015-10-08T14:03:00Z"/>
        </w:rPr>
      </w:pPr>
      <w:del w:id="580" w:author="Sue A Darby" w:date="2015-10-08T14:03:00Z">
        <w:r>
          <w:delText>Owners</w:delText>
        </w:r>
        <w:r>
          <w:tab/>
          <w:delText>43</w:delText>
        </w:r>
      </w:del>
    </w:p>
    <w:p w14:paraId="0CA6ABDE" w14:textId="77777777" w:rsidR="00933ABF" w:rsidRDefault="00617DEC">
      <w:pPr>
        <w:tabs>
          <w:tab w:val="right" w:pos="9350"/>
        </w:tabs>
        <w:spacing w:after="100"/>
        <w:ind w:left="480"/>
        <w:rPr>
          <w:del w:id="581" w:author="Sue A Darby" w:date="2015-10-08T14:03:00Z"/>
        </w:rPr>
      </w:pPr>
      <w:del w:id="582" w:author="Sue A Darby" w:date="2015-10-08T14:03:00Z">
        <w:r>
          <w:delText>Program Administrators</w:delText>
        </w:r>
        <w:r>
          <w:tab/>
          <w:delText>43</w:delText>
        </w:r>
      </w:del>
    </w:p>
    <w:p w14:paraId="711C2DE6" w14:textId="77777777" w:rsidR="00933ABF" w:rsidRDefault="00617DEC">
      <w:pPr>
        <w:tabs>
          <w:tab w:val="right" w:pos="9350"/>
        </w:tabs>
        <w:spacing w:after="100"/>
        <w:ind w:left="480"/>
        <w:rPr>
          <w:del w:id="583" w:author="Sue A Darby" w:date="2015-10-08T14:03:00Z"/>
        </w:rPr>
      </w:pPr>
      <w:del w:id="584" w:author="Sue A Darby" w:date="2015-10-08T14:03:00Z">
        <w:r>
          <w:delText>Back Up Care Coordinators</w:delText>
        </w:r>
        <w:r>
          <w:tab/>
          <w:delText>43</w:delText>
        </w:r>
      </w:del>
    </w:p>
    <w:p w14:paraId="6119D0FB" w14:textId="77777777" w:rsidR="00933ABF" w:rsidRDefault="00617DEC">
      <w:pPr>
        <w:tabs>
          <w:tab w:val="right" w:pos="9350"/>
        </w:tabs>
        <w:spacing w:after="100"/>
        <w:ind w:left="240"/>
        <w:rPr>
          <w:del w:id="585" w:author="Sue A Darby" w:date="2015-10-08T14:03:00Z"/>
        </w:rPr>
      </w:pPr>
      <w:del w:id="586" w:author="Sue A Darby" w:date="2015-10-08T14:03:00Z">
        <w:r>
          <w:delText>Medicaid</w:delText>
        </w:r>
        <w:r>
          <w:tab/>
          <w:delText>43</w:delText>
        </w:r>
      </w:del>
    </w:p>
    <w:p w14:paraId="367313E9" w14:textId="77777777" w:rsidR="00933ABF" w:rsidRDefault="00617DEC">
      <w:pPr>
        <w:tabs>
          <w:tab w:val="right" w:pos="9350"/>
        </w:tabs>
        <w:spacing w:after="100"/>
        <w:ind w:left="480"/>
        <w:rPr>
          <w:del w:id="587" w:author="Sue A Darby" w:date="2015-10-08T14:03:00Z"/>
        </w:rPr>
      </w:pPr>
      <w:del w:id="588" w:author="Sue A Darby" w:date="2015-10-08T14:03:00Z">
        <w:r>
          <w:delText>Recertification</w:delText>
        </w:r>
        <w:r>
          <w:tab/>
          <w:delText>43</w:delText>
        </w:r>
      </w:del>
    </w:p>
    <w:p w14:paraId="77CFAC9B" w14:textId="77777777" w:rsidR="00933ABF" w:rsidRDefault="00617DEC">
      <w:pPr>
        <w:tabs>
          <w:tab w:val="right" w:pos="9350"/>
        </w:tabs>
        <w:spacing w:after="100"/>
        <w:ind w:left="480"/>
        <w:rPr>
          <w:del w:id="589" w:author="Sue A Darby" w:date="2015-10-08T14:03:00Z"/>
        </w:rPr>
      </w:pPr>
      <w:del w:id="590" w:author="Sue A Darby" w:date="2015-10-08T14:03:00Z">
        <w:r>
          <w:delText>Extensions</w:delText>
        </w:r>
        <w:r>
          <w:tab/>
          <w:delText>43</w:delText>
        </w:r>
      </w:del>
    </w:p>
    <w:p w14:paraId="751DA3C7" w14:textId="77777777" w:rsidR="00933ABF" w:rsidRDefault="00617DEC">
      <w:pPr>
        <w:tabs>
          <w:tab w:val="right" w:pos="9350"/>
        </w:tabs>
        <w:spacing w:after="100"/>
        <w:ind w:left="240"/>
        <w:rPr>
          <w:del w:id="591" w:author="Sue A Darby" w:date="2015-10-08T14:03:00Z"/>
        </w:rPr>
      </w:pPr>
      <w:del w:id="592" w:author="Sue A Darby" w:date="2015-10-08T14:03:00Z">
        <w:r>
          <w:delText>Agents</w:delText>
        </w:r>
        <w:r>
          <w:tab/>
          <w:delText>43</w:delText>
        </w:r>
      </w:del>
    </w:p>
    <w:p w14:paraId="0D20F1AC" w14:textId="77777777" w:rsidR="00933ABF" w:rsidRDefault="00617DEC">
      <w:pPr>
        <w:tabs>
          <w:tab w:val="right" w:pos="9350"/>
        </w:tabs>
        <w:spacing w:after="100"/>
        <w:ind w:left="240"/>
        <w:rPr>
          <w:del w:id="593" w:author="Sue A Darby" w:date="2015-10-08T14:03:00Z"/>
        </w:rPr>
      </w:pPr>
      <w:del w:id="594" w:author="Sue A Darby" w:date="2015-10-08T14:03:00Z">
        <w:r>
          <w:delText>Renderers</w:delText>
        </w:r>
        <w:r>
          <w:tab/>
          <w:delText>43</w:delText>
        </w:r>
      </w:del>
    </w:p>
    <w:p w14:paraId="43E40802" w14:textId="77777777" w:rsidR="00933ABF" w:rsidRDefault="00617DEC">
      <w:pPr>
        <w:tabs>
          <w:tab w:val="right" w:pos="9350"/>
        </w:tabs>
        <w:spacing w:after="100"/>
        <w:ind w:left="240"/>
        <w:rPr>
          <w:del w:id="595" w:author="Sue A Darby" w:date="2015-10-08T14:03:00Z"/>
        </w:rPr>
      </w:pPr>
      <w:del w:id="596" w:author="Sue A Darby" w:date="2015-10-08T14:03:00Z">
        <w:r>
          <w:delText>Agencies</w:delText>
        </w:r>
        <w:r>
          <w:tab/>
          <w:delText>43</w:delText>
        </w:r>
      </w:del>
    </w:p>
    <w:p w14:paraId="1E141B3B" w14:textId="77777777" w:rsidR="00933ABF" w:rsidRDefault="00617DEC">
      <w:pPr>
        <w:tabs>
          <w:tab w:val="right" w:pos="9350"/>
        </w:tabs>
        <w:spacing w:after="100"/>
        <w:ind w:left="240"/>
        <w:rPr>
          <w:del w:id="597" w:author="Sue A Darby" w:date="2015-10-08T14:03:00Z"/>
        </w:rPr>
      </w:pPr>
      <w:del w:id="598" w:author="Sue A Darby" w:date="2015-10-08T14:03:00Z">
        <w:r>
          <w:delText>Notes</w:delText>
        </w:r>
        <w:r>
          <w:tab/>
          <w:delText>44</w:delText>
        </w:r>
      </w:del>
    </w:p>
    <w:p w14:paraId="04656C7F" w14:textId="77777777" w:rsidR="00933ABF" w:rsidRDefault="00617DEC">
      <w:pPr>
        <w:tabs>
          <w:tab w:val="right" w:pos="9350"/>
        </w:tabs>
        <w:spacing w:after="100"/>
        <w:ind w:left="480"/>
        <w:rPr>
          <w:del w:id="599" w:author="Sue A Darby" w:date="2015-10-08T14:03:00Z"/>
        </w:rPr>
      </w:pPr>
      <w:del w:id="600" w:author="Sue A Darby" w:date="2015-10-08T14:03:00Z">
        <w:r>
          <w:delText>Pend Notices</w:delText>
        </w:r>
        <w:r>
          <w:tab/>
          <w:delText>44</w:delText>
        </w:r>
      </w:del>
    </w:p>
    <w:p w14:paraId="41FFF13E" w14:textId="77777777" w:rsidR="00933ABF" w:rsidRDefault="00617DEC">
      <w:pPr>
        <w:tabs>
          <w:tab w:val="right" w:pos="9350"/>
        </w:tabs>
        <w:spacing w:after="100"/>
        <w:ind w:left="480"/>
        <w:rPr>
          <w:del w:id="601" w:author="Sue A Darby" w:date="2015-10-08T14:03:00Z"/>
        </w:rPr>
      </w:pPr>
      <w:del w:id="602" w:author="Sue A Darby" w:date="2015-10-08T14:03:00Z">
        <w:r>
          <w:delText>Denial Letters</w:delText>
        </w:r>
        <w:r>
          <w:tab/>
          <w:delText>44</w:delText>
        </w:r>
      </w:del>
    </w:p>
    <w:p w14:paraId="12D6BEB4" w14:textId="77777777" w:rsidR="00933ABF" w:rsidRDefault="00617DEC">
      <w:pPr>
        <w:tabs>
          <w:tab w:val="right" w:pos="9350"/>
        </w:tabs>
        <w:spacing w:after="100"/>
        <w:ind w:left="480"/>
        <w:rPr>
          <w:del w:id="603" w:author="Sue A Darby" w:date="2015-10-08T14:03:00Z"/>
        </w:rPr>
      </w:pPr>
      <w:del w:id="604" w:author="Sue A Darby" w:date="2015-10-08T14:03:00Z">
        <w:r>
          <w:delText>Contact Notes</w:delText>
        </w:r>
        <w:r>
          <w:tab/>
          <w:delText>44</w:delText>
        </w:r>
      </w:del>
    </w:p>
    <w:p w14:paraId="535EB770" w14:textId="77777777" w:rsidR="00933ABF" w:rsidRDefault="00617DEC">
      <w:pPr>
        <w:tabs>
          <w:tab w:val="right" w:pos="9350"/>
        </w:tabs>
        <w:spacing w:after="100"/>
        <w:ind w:left="240"/>
        <w:rPr>
          <w:del w:id="605" w:author="Sue A Darby" w:date="2015-10-08T14:03:00Z"/>
        </w:rPr>
      </w:pPr>
      <w:del w:id="606" w:author="Sue A Darby" w:date="2015-10-08T14:03:00Z">
        <w:r>
          <w:delText>Late Recertification Applications</w:delText>
        </w:r>
        <w:r>
          <w:tab/>
          <w:delText>44</w:delText>
        </w:r>
      </w:del>
    </w:p>
    <w:p w14:paraId="73B0186E" w14:textId="77777777" w:rsidR="00933ABF" w:rsidRDefault="00617DEC">
      <w:pPr>
        <w:tabs>
          <w:tab w:val="right" w:pos="9350"/>
        </w:tabs>
        <w:spacing w:after="100"/>
        <w:ind w:left="240"/>
        <w:rPr>
          <w:del w:id="607" w:author="Sue A Darby" w:date="2015-10-08T14:03:00Z"/>
        </w:rPr>
      </w:pPr>
      <w:del w:id="608" w:author="Sue A Darby" w:date="2015-10-08T14:03:00Z">
        <w:r>
          <w:delText>Recertification Application approvals</w:delText>
        </w:r>
        <w:r>
          <w:tab/>
          <w:delText>44</w:delText>
        </w:r>
      </w:del>
    </w:p>
    <w:p w14:paraId="45A61E82" w14:textId="77777777" w:rsidR="00933ABF" w:rsidRDefault="00617DEC">
      <w:pPr>
        <w:tabs>
          <w:tab w:val="right" w:pos="9350"/>
        </w:tabs>
        <w:spacing w:after="100"/>
        <w:rPr>
          <w:del w:id="609" w:author="Sue A Darby" w:date="2015-10-08T14:03:00Z"/>
        </w:rPr>
      </w:pPr>
      <w:del w:id="610" w:author="Sue A Darby" w:date="2015-10-08T14:03:00Z">
        <w:r>
          <w:delText>Other App</w:delText>
        </w:r>
        <w:r>
          <w:delText>lication Types</w:delText>
        </w:r>
        <w:r>
          <w:tab/>
          <w:delText>44</w:delText>
        </w:r>
      </w:del>
    </w:p>
    <w:p w14:paraId="10ED4675" w14:textId="77777777" w:rsidR="00933ABF" w:rsidRDefault="00617DEC">
      <w:pPr>
        <w:tabs>
          <w:tab w:val="right" w:pos="9350"/>
        </w:tabs>
        <w:spacing w:after="100"/>
        <w:ind w:left="240"/>
        <w:rPr>
          <w:del w:id="611" w:author="Sue A Darby" w:date="2015-10-08T14:03:00Z"/>
        </w:rPr>
      </w:pPr>
      <w:del w:id="612" w:author="Sue A Darby" w:date="2015-10-08T14:03:00Z">
        <w:r>
          <w:delText>Withdrawls</w:delText>
        </w:r>
        <w:r>
          <w:tab/>
          <w:delText>44</w:delText>
        </w:r>
      </w:del>
    </w:p>
    <w:p w14:paraId="79B4B930" w14:textId="77777777" w:rsidR="00933ABF" w:rsidRDefault="00617DEC">
      <w:pPr>
        <w:tabs>
          <w:tab w:val="right" w:pos="9350"/>
        </w:tabs>
        <w:spacing w:after="100"/>
        <w:ind w:left="240"/>
        <w:rPr>
          <w:del w:id="613" w:author="Sue A Darby" w:date="2015-10-08T14:03:00Z"/>
        </w:rPr>
      </w:pPr>
      <w:del w:id="614" w:author="Sue A Darby" w:date="2015-10-08T14:03:00Z">
        <w:r>
          <w:delText>Changes in Business Type</w:delText>
        </w:r>
        <w:r>
          <w:tab/>
          <w:delText>44</w:delText>
        </w:r>
      </w:del>
    </w:p>
    <w:p w14:paraId="2531599B" w14:textId="77777777" w:rsidR="00933ABF" w:rsidRDefault="00617DEC">
      <w:pPr>
        <w:tabs>
          <w:tab w:val="right" w:pos="9350"/>
        </w:tabs>
        <w:spacing w:after="100"/>
        <w:ind w:left="240"/>
        <w:rPr>
          <w:del w:id="615" w:author="Sue A Darby" w:date="2015-10-08T14:03:00Z"/>
        </w:rPr>
      </w:pPr>
      <w:del w:id="616" w:author="Sue A Darby" w:date="2015-10-08T14:03:00Z">
        <w:r>
          <w:delText>Agency sale</w:delText>
        </w:r>
        <w:r>
          <w:tab/>
          <w:delText>45</w:delText>
        </w:r>
      </w:del>
    </w:p>
    <w:p w14:paraId="714749D3" w14:textId="77777777" w:rsidR="00933ABF" w:rsidRDefault="00617DEC">
      <w:pPr>
        <w:tabs>
          <w:tab w:val="right" w:pos="9350"/>
        </w:tabs>
        <w:spacing w:after="100"/>
        <w:ind w:left="240"/>
        <w:rPr>
          <w:del w:id="617" w:author="Sue A Darby" w:date="2015-10-08T14:03:00Z"/>
        </w:rPr>
      </w:pPr>
      <w:del w:id="618" w:author="Sue A Darby" w:date="2015-10-08T14:03:00Z">
        <w:r>
          <w:delText>Add location</w:delText>
        </w:r>
        <w:r>
          <w:tab/>
          <w:delText>45</w:delText>
        </w:r>
      </w:del>
    </w:p>
    <w:p w14:paraId="56E81E89" w14:textId="77777777" w:rsidR="00933ABF" w:rsidRDefault="00617DEC">
      <w:pPr>
        <w:tabs>
          <w:tab w:val="right" w:pos="9350"/>
        </w:tabs>
        <w:spacing w:after="100"/>
        <w:ind w:left="240"/>
        <w:rPr>
          <w:del w:id="619" w:author="Sue A Darby" w:date="2015-10-08T14:03:00Z"/>
        </w:rPr>
      </w:pPr>
      <w:del w:id="620" w:author="Sue A Darby" w:date="2015-10-08T14:03:00Z">
        <w:r>
          <w:delText>Add CC</w:delText>
        </w:r>
        <w:r>
          <w:tab/>
          <w:delText>45</w:delText>
        </w:r>
      </w:del>
    </w:p>
    <w:p w14:paraId="21E8436A" w14:textId="77777777" w:rsidR="00933ABF" w:rsidRDefault="00617DEC">
      <w:pPr>
        <w:tabs>
          <w:tab w:val="right" w:pos="9350"/>
        </w:tabs>
        <w:spacing w:after="100"/>
        <w:ind w:left="240"/>
        <w:rPr>
          <w:del w:id="621" w:author="Sue A Darby" w:date="2015-10-08T14:03:00Z"/>
        </w:rPr>
      </w:pPr>
      <w:del w:id="622" w:author="Sue A Darby" w:date="2015-10-08T14:03:00Z">
        <w:r>
          <w:delText>Add service</w:delText>
        </w:r>
        <w:r>
          <w:tab/>
          <w:delText>45</w:delText>
        </w:r>
      </w:del>
    </w:p>
    <w:p w14:paraId="666F0495" w14:textId="77777777" w:rsidR="00933ABF" w:rsidRDefault="00617DEC">
      <w:pPr>
        <w:tabs>
          <w:tab w:val="right" w:pos="9350"/>
        </w:tabs>
        <w:spacing w:after="100"/>
        <w:rPr>
          <w:del w:id="623" w:author="Sue A Darby" w:date="2015-10-08T14:03:00Z"/>
        </w:rPr>
      </w:pPr>
      <w:del w:id="624" w:author="Sue A Darby" w:date="2015-10-08T14:03:00Z">
        <w:r>
          <w:delText>Denials</w:delText>
        </w:r>
        <w:r>
          <w:tab/>
          <w:delText>45</w:delText>
        </w:r>
      </w:del>
    </w:p>
    <w:p w14:paraId="4C0FC87B" w14:textId="77777777" w:rsidR="00933ABF" w:rsidRDefault="00617DEC">
      <w:pPr>
        <w:tabs>
          <w:tab w:val="right" w:pos="9350"/>
        </w:tabs>
        <w:spacing w:after="100"/>
        <w:ind w:left="240"/>
        <w:rPr>
          <w:del w:id="625" w:author="Sue A Darby" w:date="2015-10-08T14:03:00Z"/>
        </w:rPr>
      </w:pPr>
      <w:del w:id="626" w:author="Sue A Darby" w:date="2015-10-08T14:03:00Z">
        <w:r>
          <w:delText>Letters</w:delText>
        </w:r>
        <w:r>
          <w:tab/>
          <w:delText>47</w:delText>
        </w:r>
      </w:del>
    </w:p>
    <w:p w14:paraId="148AF64C" w14:textId="77777777" w:rsidR="00933ABF" w:rsidRDefault="00617DEC">
      <w:pPr>
        <w:tabs>
          <w:tab w:val="right" w:pos="9350"/>
        </w:tabs>
        <w:spacing w:after="100"/>
        <w:ind w:left="240"/>
        <w:rPr>
          <w:del w:id="627" w:author="Sue A Darby" w:date="2015-10-08T14:03:00Z"/>
        </w:rPr>
      </w:pPr>
      <w:del w:id="628" w:author="Sue A Darby" w:date="2015-10-08T14:03:00Z">
        <w:r>
          <w:delText>Notes</w:delText>
        </w:r>
        <w:r>
          <w:tab/>
          <w:delText>47</w:delText>
        </w:r>
      </w:del>
    </w:p>
    <w:p w14:paraId="32176C65" w14:textId="77777777" w:rsidR="00933ABF" w:rsidRDefault="00617DEC">
      <w:pPr>
        <w:tabs>
          <w:tab w:val="right" w:pos="9350"/>
        </w:tabs>
        <w:spacing w:after="100"/>
        <w:ind w:left="240"/>
        <w:rPr>
          <w:del w:id="629" w:author="Sue A Darby" w:date="2015-10-08T14:03:00Z"/>
        </w:rPr>
      </w:pPr>
      <w:del w:id="630" w:author="Sue A Darby" w:date="2015-10-08T14:03:00Z">
        <w:r>
          <w:delText>Administrative Hearings</w:delText>
        </w:r>
        <w:r>
          <w:tab/>
          <w:delText>47</w:delText>
        </w:r>
      </w:del>
    </w:p>
    <w:p w14:paraId="47A62DAA" w14:textId="77777777" w:rsidR="00933ABF" w:rsidRDefault="00617DEC">
      <w:pPr>
        <w:tabs>
          <w:tab w:val="right" w:pos="9350"/>
        </w:tabs>
        <w:spacing w:after="100"/>
        <w:rPr>
          <w:del w:id="631" w:author="Sue A Darby" w:date="2015-10-08T14:03:00Z"/>
        </w:rPr>
      </w:pPr>
      <w:del w:id="632" w:author="Sue A Darby" w:date="2015-10-08T14:03:00Z">
        <w:r>
          <w:delText>Closures</w:delText>
        </w:r>
        <w:r>
          <w:tab/>
          <w:delText>48</w:delText>
        </w:r>
      </w:del>
    </w:p>
    <w:p w14:paraId="4D32BDD4" w14:textId="77777777" w:rsidR="00933ABF" w:rsidRDefault="00617DEC">
      <w:pPr>
        <w:tabs>
          <w:tab w:val="right" w:pos="9350"/>
        </w:tabs>
        <w:spacing w:after="100"/>
        <w:ind w:left="240"/>
        <w:rPr>
          <w:del w:id="633" w:author="Sue A Darby" w:date="2015-10-08T14:03:00Z"/>
        </w:rPr>
      </w:pPr>
      <w:del w:id="634" w:author="Sue A Darby" w:date="2015-10-08T14:03:00Z">
        <w:r>
          <w:delText>Voluntary Closure</w:delText>
        </w:r>
        <w:r>
          <w:tab/>
          <w:delText>48</w:delText>
        </w:r>
      </w:del>
    </w:p>
    <w:p w14:paraId="2EA95D83" w14:textId="77777777" w:rsidR="00933ABF" w:rsidRDefault="00617DEC">
      <w:pPr>
        <w:tabs>
          <w:tab w:val="right" w:pos="9350"/>
        </w:tabs>
        <w:spacing w:after="100"/>
        <w:ind w:left="240"/>
        <w:rPr>
          <w:del w:id="635" w:author="Sue A Darby" w:date="2015-10-08T14:03:00Z"/>
        </w:rPr>
      </w:pPr>
      <w:del w:id="636" w:author="Sue A Darby" w:date="2015-10-08T14:03:00Z">
        <w:r>
          <w:delText>Involuntary Closure</w:delText>
        </w:r>
        <w:r>
          <w:tab/>
          <w:delText>50</w:delText>
        </w:r>
      </w:del>
    </w:p>
    <w:p w14:paraId="327528DB" w14:textId="77777777" w:rsidR="00933ABF" w:rsidRDefault="00617DEC">
      <w:pPr>
        <w:tabs>
          <w:tab w:val="right" w:pos="9350"/>
        </w:tabs>
        <w:spacing w:after="100"/>
        <w:rPr>
          <w:del w:id="637" w:author="Sue A Darby" w:date="2015-10-08T14:03:00Z"/>
        </w:rPr>
      </w:pPr>
      <w:del w:id="638" w:author="Sue A Darby" w:date="2015-10-08T14:03:00Z">
        <w:r>
          <w:delText>Archiving</w:delText>
        </w:r>
        <w:r>
          <w:tab/>
          <w:delText>51</w:delText>
        </w:r>
      </w:del>
    </w:p>
    <w:p w14:paraId="53AD3139" w14:textId="77777777" w:rsidR="00933ABF" w:rsidRDefault="00617DEC">
      <w:pPr>
        <w:tabs>
          <w:tab w:val="right" w:pos="9350"/>
        </w:tabs>
        <w:spacing w:after="100"/>
        <w:ind w:left="240"/>
        <w:rPr>
          <w:del w:id="639" w:author="Sue A Darby" w:date="2015-10-08T14:03:00Z"/>
        </w:rPr>
      </w:pPr>
      <w:del w:id="640" w:author="Sue A Darby" w:date="2015-10-08T14:03:00Z">
        <w:r>
          <w:delText>Offsite</w:delText>
        </w:r>
        <w:r>
          <w:tab/>
          <w:delText>51</w:delText>
        </w:r>
      </w:del>
    </w:p>
    <w:p w14:paraId="3646457A" w14:textId="77777777" w:rsidR="00933ABF" w:rsidRDefault="00617DEC">
      <w:pPr>
        <w:tabs>
          <w:tab w:val="right" w:pos="9350"/>
        </w:tabs>
        <w:spacing w:after="100"/>
        <w:ind w:left="240"/>
        <w:rPr>
          <w:del w:id="641" w:author="Sue A Darby" w:date="2015-10-08T14:03:00Z"/>
        </w:rPr>
      </w:pPr>
      <w:del w:id="642" w:author="Sue A Darby" w:date="2015-10-08T14:03:00Z">
        <w:r>
          <w:delText>Voluntary Closed</w:delText>
        </w:r>
        <w:r>
          <w:tab/>
          <w:delText>51</w:delText>
        </w:r>
      </w:del>
    </w:p>
    <w:p w14:paraId="40E43721" w14:textId="77777777" w:rsidR="00933ABF" w:rsidRDefault="00617DEC">
      <w:pPr>
        <w:tabs>
          <w:tab w:val="right" w:pos="9350"/>
        </w:tabs>
        <w:spacing w:after="100"/>
        <w:ind w:left="240"/>
        <w:rPr>
          <w:del w:id="643" w:author="Sue A Darby" w:date="2015-10-08T14:03:00Z"/>
        </w:rPr>
      </w:pPr>
      <w:del w:id="644" w:author="Sue A Darby" w:date="2015-10-08T14:03:00Z">
        <w:r>
          <w:delText>Involuntary Closed</w:delText>
        </w:r>
        <w:r>
          <w:tab/>
          <w:delText>51</w:delText>
        </w:r>
      </w:del>
    </w:p>
    <w:p w14:paraId="0E23D6B7" w14:textId="77777777" w:rsidR="00933ABF" w:rsidRDefault="00617DEC">
      <w:pPr>
        <w:tabs>
          <w:tab w:val="right" w:pos="9350"/>
        </w:tabs>
        <w:spacing w:after="100"/>
        <w:ind w:left="240"/>
        <w:rPr>
          <w:del w:id="645" w:author="Sue A Darby" w:date="2015-10-08T14:03:00Z"/>
        </w:rPr>
      </w:pPr>
      <w:del w:id="646" w:author="Sue A Darby" w:date="2015-10-08T14:03:00Z">
        <w:r>
          <w:delText>Recalling a file</w:delText>
        </w:r>
        <w:r>
          <w:tab/>
          <w:delText>51</w:delText>
        </w:r>
      </w:del>
    </w:p>
    <w:p w14:paraId="0FF0E946" w14:textId="77777777" w:rsidR="00933ABF" w:rsidRDefault="00617DEC">
      <w:pPr>
        <w:tabs>
          <w:tab w:val="right" w:pos="9350"/>
        </w:tabs>
        <w:spacing w:after="100"/>
        <w:rPr>
          <w:del w:id="647" w:author="Sue A Darby" w:date="2015-10-08T14:03:00Z"/>
        </w:rPr>
      </w:pPr>
      <w:del w:id="648" w:author="Sue A Darby" w:date="2015-10-08T14:03:00Z">
        <w:r>
          <w:delText>Reports</w:delText>
        </w:r>
        <w:r>
          <w:tab/>
          <w:delText>52</w:delText>
        </w:r>
      </w:del>
    </w:p>
    <w:p w14:paraId="2831DE26" w14:textId="77777777" w:rsidR="00933ABF" w:rsidRDefault="00617DEC">
      <w:pPr>
        <w:tabs>
          <w:tab w:val="right" w:pos="9350"/>
        </w:tabs>
        <w:spacing w:after="100"/>
        <w:ind w:left="240"/>
        <w:rPr>
          <w:del w:id="649" w:author="Sue A Darby" w:date="2015-10-08T14:03:00Z"/>
        </w:rPr>
      </w:pPr>
      <w:del w:id="650" w:author="Sue A Darby" w:date="2015-10-08T14:03:00Z">
        <w:r>
          <w:delText>Weekly</w:delText>
        </w:r>
        <w:r>
          <w:tab/>
          <w:delText>52</w:delText>
        </w:r>
      </w:del>
    </w:p>
    <w:p w14:paraId="1C2428BB" w14:textId="77777777" w:rsidR="00933ABF" w:rsidRDefault="00617DEC">
      <w:pPr>
        <w:tabs>
          <w:tab w:val="right" w:pos="9350"/>
        </w:tabs>
        <w:spacing w:after="100"/>
        <w:ind w:left="240"/>
        <w:rPr>
          <w:del w:id="651" w:author="Sue A Darby" w:date="2015-10-08T14:03:00Z"/>
        </w:rPr>
      </w:pPr>
      <w:del w:id="652" w:author="Sue A Darby" w:date="2015-10-08T14:03:00Z">
        <w:r>
          <w:delText>Monthly</w:delText>
        </w:r>
        <w:r>
          <w:tab/>
          <w:delText>52</w:delText>
        </w:r>
      </w:del>
    </w:p>
    <w:p w14:paraId="323B4801" w14:textId="77777777" w:rsidR="00933ABF" w:rsidRDefault="00617DEC">
      <w:pPr>
        <w:tabs>
          <w:tab w:val="right" w:pos="9350"/>
        </w:tabs>
        <w:spacing w:after="100"/>
        <w:ind w:left="240"/>
        <w:rPr>
          <w:del w:id="653" w:author="Sue A Darby" w:date="2015-10-08T14:03:00Z"/>
        </w:rPr>
      </w:pPr>
      <w:del w:id="654" w:author="Sue A Darby" w:date="2015-10-08T14:03:00Z">
        <w:r>
          <w:delText>Ad Hoc on demand</w:delText>
        </w:r>
        <w:r>
          <w:tab/>
          <w:delText>52</w:delText>
        </w:r>
      </w:del>
    </w:p>
    <w:p w14:paraId="27461F70" w14:textId="77777777" w:rsidR="00933ABF" w:rsidRDefault="00617DEC">
      <w:pPr>
        <w:tabs>
          <w:tab w:val="right" w:pos="9350"/>
        </w:tabs>
        <w:spacing w:after="100"/>
        <w:rPr>
          <w:del w:id="655" w:author="Sue A Darby" w:date="2015-10-08T14:03:00Z"/>
        </w:rPr>
      </w:pPr>
      <w:del w:id="656" w:author="Sue A Darby" w:date="2015-10-08T14:03:00Z">
        <w:r>
          <w:delText>Non HCB or PCA Certified Providers</w:delText>
        </w:r>
        <w:r>
          <w:tab/>
          <w:delText>53</w:delText>
        </w:r>
      </w:del>
    </w:p>
    <w:p w14:paraId="4830D3B2" w14:textId="77777777" w:rsidR="00933ABF" w:rsidRDefault="00617DEC">
      <w:pPr>
        <w:tabs>
          <w:tab w:val="right" w:pos="9350"/>
        </w:tabs>
        <w:spacing w:after="100"/>
        <w:ind w:left="240"/>
        <w:rPr>
          <w:del w:id="657" w:author="Sue A Darby" w:date="2015-10-08T14:03:00Z"/>
        </w:rPr>
      </w:pPr>
      <w:del w:id="658" w:author="Sue A Darby" w:date="2015-10-08T14:03:00Z">
        <w:r>
          <w:delText>DME</w:delText>
        </w:r>
        <w:r>
          <w:tab/>
          <w:delText>53</w:delText>
        </w:r>
      </w:del>
    </w:p>
    <w:p w14:paraId="14361C7F" w14:textId="77777777" w:rsidR="00933ABF" w:rsidRDefault="00617DEC">
      <w:pPr>
        <w:tabs>
          <w:tab w:val="right" w:pos="9350"/>
        </w:tabs>
        <w:spacing w:after="100"/>
        <w:ind w:left="240"/>
        <w:rPr>
          <w:del w:id="659" w:author="Sue A Darby" w:date="2015-10-08T14:03:00Z"/>
        </w:rPr>
      </w:pPr>
      <w:del w:id="660" w:author="Sue A Darby" w:date="2015-10-08T14:03:00Z">
        <w:r>
          <w:delText>SME</w:delText>
        </w:r>
        <w:r>
          <w:tab/>
          <w:delText>53</w:delText>
        </w:r>
      </w:del>
    </w:p>
    <w:p w14:paraId="7AEFFCE4" w14:textId="77777777" w:rsidR="00933ABF" w:rsidRDefault="00617DEC">
      <w:pPr>
        <w:tabs>
          <w:tab w:val="right" w:pos="9350"/>
        </w:tabs>
        <w:spacing w:after="100"/>
        <w:ind w:left="240"/>
        <w:rPr>
          <w:del w:id="661" w:author="Sue A Darby" w:date="2015-10-08T14:03:00Z"/>
        </w:rPr>
      </w:pPr>
      <w:del w:id="662" w:author="Sue A Darby" w:date="2015-10-08T14:03:00Z">
        <w:r>
          <w:delText>LTC</w:delText>
        </w:r>
        <w:r>
          <w:tab/>
          <w:delText>53</w:delText>
        </w:r>
      </w:del>
    </w:p>
    <w:p w14:paraId="63C59EFA" w14:textId="77777777" w:rsidR="00933ABF" w:rsidRDefault="00617DEC">
      <w:pPr>
        <w:tabs>
          <w:tab w:val="right" w:pos="9350"/>
        </w:tabs>
        <w:spacing w:after="100"/>
        <w:ind w:left="240"/>
        <w:rPr>
          <w:del w:id="663" w:author="Sue A Darby" w:date="2015-10-08T14:03:00Z"/>
        </w:rPr>
      </w:pPr>
      <w:del w:id="664" w:author="Sue A Darby" w:date="2015-10-08T14:03:00Z">
        <w:r>
          <w:delText>ICF</w:delText>
        </w:r>
        <w:r>
          <w:tab/>
          <w:delText>53</w:delText>
        </w:r>
      </w:del>
    </w:p>
    <w:p w14:paraId="2F70C93E" w14:textId="77777777" w:rsidR="00933ABF" w:rsidRDefault="00933ABF">
      <w:pPr>
        <w:rPr>
          <w:ins w:id="665" w:author="Sue A Darby" w:date="2015-10-08T14:02:00Z"/>
        </w:rPr>
      </w:pPr>
    </w:p>
    <w:p w14:paraId="14E522FF" w14:textId="77777777" w:rsidR="00933ABF" w:rsidRDefault="00617DEC" w:rsidP="00933ABF">
      <w:pPr>
        <w:pStyle w:val="Heading1"/>
        <w:spacing w:before="0"/>
        <w:rPr>
          <w:ins w:id="666" w:author="Sue A Darby" w:date="2015-10-08T14:02:00Z"/>
          <w:b w:val="0"/>
        </w:rPr>
        <w:pPrChange w:id="667" w:author="Sue A Darby" w:date="2015-10-08T14:38:00Z">
          <w:pPr>
            <w:numPr>
              <w:numId w:val="16"/>
            </w:numPr>
            <w:ind w:left="720" w:hanging="360"/>
          </w:pPr>
        </w:pPrChange>
      </w:pPr>
      <w:bookmarkStart w:id="668" w:name="h.30j0zll" w:colFirst="0" w:colLast="0"/>
      <w:bookmarkEnd w:id="668"/>
      <w:ins w:id="669" w:author="Sue A Darby" w:date="2015-10-08T14:02:00Z">
        <w:r>
          <w:t>Purpose</w:t>
        </w:r>
      </w:ins>
    </w:p>
    <w:p w14:paraId="357C5173" w14:textId="77777777" w:rsidR="00933ABF" w:rsidRDefault="00617DEC" w:rsidP="00933ABF">
      <w:pPr>
        <w:spacing w:after="0"/>
        <w:rPr>
          <w:ins w:id="670" w:author="Sue A Darby" w:date="2015-10-08T14:02:00Z"/>
        </w:rPr>
        <w:pPrChange w:id="671" w:author="Sue A Darby" w:date="2015-10-08T14:38:00Z">
          <w:pPr>
            <w:numPr>
              <w:numId w:val="16"/>
            </w:numPr>
            <w:ind w:left="720" w:hanging="360"/>
          </w:pPr>
        </w:pPrChange>
      </w:pPr>
      <w:ins w:id="672" w:author="Sue A Darby" w:date="2015-10-08T14:02:00Z">
        <w:r>
          <w:t>The purpose of this procedure is to instruct staff in the processin</w:t>
        </w:r>
        <w:r>
          <w:t>g of an application from the time it arrives (Initial Application or Recertification) to the time it leaves (Off Site Storage and Archiving). This includes the variety of information collected and in some cases what reports the information entered affects.</w:t>
        </w:r>
      </w:ins>
    </w:p>
    <w:p w14:paraId="7D4D872F" w14:textId="77777777" w:rsidR="00933ABF" w:rsidRDefault="00617DEC" w:rsidP="00933ABF">
      <w:pPr>
        <w:pStyle w:val="Heading1"/>
        <w:spacing w:before="0"/>
        <w:rPr>
          <w:ins w:id="673" w:author="Sue A Darby" w:date="2015-10-08T14:02:00Z"/>
          <w:b w:val="0"/>
        </w:rPr>
        <w:pPrChange w:id="674" w:author="Sue A Darby" w:date="2015-10-08T14:38:00Z">
          <w:pPr>
            <w:numPr>
              <w:numId w:val="16"/>
            </w:numPr>
            <w:ind w:left="720" w:hanging="360"/>
          </w:pPr>
        </w:pPrChange>
      </w:pPr>
      <w:bookmarkStart w:id="675" w:name="h.1fob9te" w:colFirst="0" w:colLast="0"/>
      <w:bookmarkEnd w:id="675"/>
      <w:ins w:id="676" w:author="Sue A Darby" w:date="2015-10-08T14:02:00Z">
        <w:r>
          <w:t>Glossary of Terms</w:t>
        </w:r>
      </w:ins>
    </w:p>
    <w:p w14:paraId="2248112F" w14:textId="77777777" w:rsidR="00933ABF" w:rsidRDefault="00617DEC" w:rsidP="00933ABF">
      <w:pPr>
        <w:spacing w:after="0"/>
        <w:rPr>
          <w:ins w:id="677" w:author="Sue A Darby" w:date="2015-10-08T14:02:00Z"/>
        </w:rPr>
        <w:pPrChange w:id="678" w:author="Sue A Darby" w:date="2015-10-08T14:38:00Z">
          <w:pPr>
            <w:numPr>
              <w:numId w:val="16"/>
            </w:numPr>
            <w:ind w:left="720" w:hanging="360"/>
          </w:pPr>
        </w:pPrChange>
      </w:pPr>
      <w:bookmarkStart w:id="679" w:name="h.3znysh7" w:colFirst="0" w:colLast="0"/>
      <w:bookmarkEnd w:id="679"/>
      <w:ins w:id="680" w:author="Sue A Darby" w:date="2015-10-08T14:02:00Z">
        <w:r>
          <w:t>Adobe Pro- any version of Adobe that is not Reader. Pro’s features include file merging, splitting, page insertion or deleting, redacting and adding a footer plus many other useful tools</w:t>
        </w:r>
      </w:ins>
    </w:p>
    <w:p w14:paraId="41C7FC56" w14:textId="77777777" w:rsidR="00933ABF" w:rsidRDefault="00617DEC" w:rsidP="00933ABF">
      <w:pPr>
        <w:spacing w:after="0"/>
        <w:rPr>
          <w:ins w:id="681" w:author="Sue A Darby" w:date="2015-10-08T14:02:00Z"/>
        </w:rPr>
        <w:pPrChange w:id="682" w:author="Sue A Darby" w:date="2015-10-08T14:38:00Z">
          <w:pPr>
            <w:numPr>
              <w:numId w:val="16"/>
            </w:numPr>
            <w:ind w:left="720" w:hanging="360"/>
          </w:pPr>
        </w:pPrChange>
      </w:pPr>
      <w:bookmarkStart w:id="683" w:name="h.2et92p0" w:colFirst="0" w:colLast="0"/>
      <w:bookmarkEnd w:id="683"/>
      <w:ins w:id="684" w:author="Sue A Darby" w:date="2015-10-08T14:02:00Z">
        <w:r>
          <w:t>Archiving- this is only for closed providers eithe</w:t>
        </w:r>
        <w:r>
          <w:t>r voluntary (7 year retention) or involuntary (10 year retention). After the retention on site has been met (1 year minimum) files can be sent to storage for the remaining time until destruction which is handled at the storage site. Archives should contact</w:t>
        </w:r>
        <w:r>
          <w:t xml:space="preserve"> SDS and specifically the unit manager regarding files before actually destroying them.</w:t>
        </w:r>
      </w:ins>
    </w:p>
    <w:p w14:paraId="302834ED" w14:textId="77777777" w:rsidR="00933ABF" w:rsidRDefault="00617DEC" w:rsidP="00933ABF">
      <w:pPr>
        <w:spacing w:after="0"/>
        <w:rPr>
          <w:ins w:id="685" w:author="Sue A Darby" w:date="2015-10-08T14:02:00Z"/>
          <w:sz w:val="20"/>
          <w:szCs w:val="20"/>
        </w:rPr>
        <w:pPrChange w:id="686" w:author="Sue A Darby" w:date="2015-10-08T14:38:00Z">
          <w:pPr>
            <w:numPr>
              <w:numId w:val="16"/>
            </w:numPr>
            <w:ind w:left="720" w:hanging="360"/>
          </w:pPr>
        </w:pPrChange>
      </w:pPr>
      <w:bookmarkStart w:id="687" w:name="h.tyjcwt" w:colFirst="0" w:colLast="0"/>
      <w:bookmarkEnd w:id="687"/>
      <w:ins w:id="688" w:author="Sue A Darby" w:date="2015-10-08T14:02:00Z">
        <w:r>
          <w:t>CC- Care Coordinator</w:t>
        </w:r>
        <w:r>
          <w:rPr>
            <w:sz w:val="20"/>
            <w:szCs w:val="20"/>
          </w:rPr>
          <w:t xml:space="preserve"> </w:t>
        </w:r>
      </w:ins>
    </w:p>
    <w:p w14:paraId="11833F18" w14:textId="77777777" w:rsidR="00933ABF" w:rsidRDefault="00617DEC" w:rsidP="00933ABF">
      <w:pPr>
        <w:spacing w:after="0"/>
        <w:rPr>
          <w:ins w:id="689" w:author="Sue A Darby" w:date="2015-10-08T14:02:00Z"/>
        </w:rPr>
        <w:pPrChange w:id="690" w:author="Sue A Darby" w:date="2015-10-08T14:38:00Z">
          <w:pPr>
            <w:numPr>
              <w:numId w:val="16"/>
            </w:numPr>
            <w:ind w:left="720" w:hanging="360"/>
          </w:pPr>
        </w:pPrChange>
      </w:pPr>
      <w:bookmarkStart w:id="691" w:name="h.3dy6vkm" w:colFirst="0" w:colLast="0"/>
      <w:bookmarkEnd w:id="691"/>
      <w:ins w:id="692" w:author="Sue A Darby" w:date="2015-10-08T14:02:00Z">
        <w:r>
          <w:t>CIR – Critical Incident Report</w:t>
        </w:r>
      </w:ins>
    </w:p>
    <w:p w14:paraId="73182AC5" w14:textId="77777777" w:rsidR="00933ABF" w:rsidRDefault="00617DEC" w:rsidP="00933ABF">
      <w:pPr>
        <w:spacing w:after="0"/>
        <w:rPr>
          <w:ins w:id="693" w:author="Sue A Darby" w:date="2015-10-08T14:02:00Z"/>
        </w:rPr>
        <w:pPrChange w:id="694" w:author="Sue A Darby" w:date="2015-10-08T14:38:00Z">
          <w:pPr>
            <w:numPr>
              <w:numId w:val="16"/>
            </w:numPr>
            <w:ind w:left="720" w:hanging="360"/>
          </w:pPr>
        </w:pPrChange>
      </w:pPr>
      <w:bookmarkStart w:id="695" w:name="h.1t3h5sf" w:colFirst="0" w:colLast="0"/>
      <w:bookmarkEnd w:id="695"/>
      <w:ins w:id="696" w:author="Sue A Darby" w:date="2015-10-08T14:02:00Z">
        <w:r>
          <w:t xml:space="preserve">COS- Category of Service, this is the variety of services provided under the HCB Waiver or alternately the type of </w:t>
        </w:r>
        <w:r>
          <w:t>PCA service the agency provides. Almost all agencies will have a Core Waiver or PCA COS but Care Coordinators will only have the Care Coordination (Individual) COS while contracted Residential Habilitation Homes will have none.</w:t>
        </w:r>
      </w:ins>
    </w:p>
    <w:p w14:paraId="012DCA78" w14:textId="77777777" w:rsidR="00933ABF" w:rsidRDefault="00617DEC" w:rsidP="00933ABF">
      <w:pPr>
        <w:spacing w:after="0"/>
        <w:rPr>
          <w:ins w:id="697" w:author="Sue A Darby" w:date="2015-10-08T14:02:00Z"/>
        </w:rPr>
        <w:pPrChange w:id="698" w:author="Sue A Darby" w:date="2015-10-08T14:38:00Z">
          <w:pPr>
            <w:numPr>
              <w:numId w:val="16"/>
            </w:numPr>
            <w:ind w:left="720" w:hanging="360"/>
          </w:pPr>
        </w:pPrChange>
      </w:pPr>
      <w:bookmarkStart w:id="699" w:name="h.4d34og8" w:colFirst="0" w:colLast="0"/>
      <w:bookmarkEnd w:id="699"/>
      <w:ins w:id="700" w:author="Sue A Darby" w:date="2015-10-08T14:02:00Z">
        <w:r>
          <w:t>Date Stamper- this is the ma</w:t>
        </w:r>
        <w:r>
          <w:t>chine located in the copier room and is used to stamp incoming hard copy documents with SDS CERT and the date received</w:t>
        </w:r>
      </w:ins>
    </w:p>
    <w:p w14:paraId="54BD1DA8" w14:textId="77777777" w:rsidR="00933ABF" w:rsidRDefault="00617DEC" w:rsidP="00933ABF">
      <w:pPr>
        <w:spacing w:after="0"/>
        <w:rPr>
          <w:ins w:id="701" w:author="Sue A Darby" w:date="2015-10-08T14:02:00Z"/>
        </w:rPr>
        <w:pPrChange w:id="702" w:author="Sue A Darby" w:date="2015-10-08T14:38:00Z">
          <w:pPr>
            <w:numPr>
              <w:numId w:val="16"/>
            </w:numPr>
            <w:ind w:left="720" w:hanging="360"/>
          </w:pPr>
        </w:pPrChange>
      </w:pPr>
      <w:bookmarkStart w:id="703" w:name="h.2s8eyo1" w:colFirst="0" w:colLast="0"/>
      <w:bookmarkEnd w:id="703"/>
      <w:ins w:id="704" w:author="Sue A Darby" w:date="2015-10-08T14:02:00Z">
        <w:r>
          <w:t>DME-Durable Medical Equipment, these providers are not certified by SDS but the Waiver workers who process the client applications and PO</w:t>
        </w:r>
        <w:r>
          <w:t>Cs use DS3 for reference for this type of provider. Providers provide services such as Lifeline which is a service that is important to many clients and these providers do show on the public Provider Search Tool</w:t>
        </w:r>
      </w:ins>
    </w:p>
    <w:p w14:paraId="76279B7B" w14:textId="77777777" w:rsidR="00933ABF" w:rsidRDefault="00617DEC" w:rsidP="00933ABF">
      <w:pPr>
        <w:spacing w:after="0"/>
        <w:rPr>
          <w:ins w:id="705" w:author="Sue A Darby" w:date="2015-10-08T14:02:00Z"/>
        </w:rPr>
        <w:pPrChange w:id="706" w:author="Sue A Darby" w:date="2015-10-08T14:38:00Z">
          <w:pPr>
            <w:numPr>
              <w:numId w:val="16"/>
            </w:numPr>
            <w:ind w:left="720" w:hanging="360"/>
          </w:pPr>
        </w:pPrChange>
      </w:pPr>
      <w:bookmarkStart w:id="707" w:name="h.17dp8vu" w:colFirst="0" w:colLast="0"/>
      <w:bookmarkEnd w:id="707"/>
      <w:ins w:id="708" w:author="Sue A Darby" w:date="2015-10-08T14:02:00Z">
        <w:r>
          <w:t xml:space="preserve">DS3- </w:t>
        </w:r>
        <w:r>
          <w:t>SDS’ mainframe database built originally by Chris Hamilton and being replaced by the Harmony System in 2014-2017 in phases.</w:t>
        </w:r>
      </w:ins>
    </w:p>
    <w:p w14:paraId="6884C71A" w14:textId="77777777" w:rsidR="00933ABF" w:rsidRDefault="00617DEC" w:rsidP="00933ABF">
      <w:pPr>
        <w:spacing w:after="0"/>
        <w:rPr>
          <w:ins w:id="709" w:author="Sue A Darby" w:date="2015-10-08T14:02:00Z"/>
        </w:rPr>
        <w:pPrChange w:id="710" w:author="Sue A Darby" w:date="2015-10-08T14:38:00Z">
          <w:pPr>
            <w:numPr>
              <w:numId w:val="16"/>
            </w:numPr>
            <w:ind w:left="720" w:hanging="360"/>
          </w:pPr>
        </w:pPrChange>
      </w:pPr>
      <w:bookmarkStart w:id="711" w:name="h.3rdcrjn" w:colFirst="0" w:colLast="0"/>
      <w:bookmarkEnd w:id="711"/>
      <w:ins w:id="712" w:author="Sue A Darby" w:date="2015-10-08T14:02:00Z">
        <w:r>
          <w:t>HCB-Home and Community Based Waiver, the federal program that serves a large percentage of our clients</w:t>
        </w:r>
      </w:ins>
    </w:p>
    <w:p w14:paraId="48D70F61" w14:textId="77777777" w:rsidR="00933ABF" w:rsidRDefault="00617DEC" w:rsidP="00933ABF">
      <w:pPr>
        <w:spacing w:after="0"/>
        <w:rPr>
          <w:ins w:id="713" w:author="Sue A Darby" w:date="2015-10-08T14:02:00Z"/>
        </w:rPr>
        <w:pPrChange w:id="714" w:author="Sue A Darby" w:date="2015-10-08T14:38:00Z">
          <w:pPr>
            <w:numPr>
              <w:numId w:val="16"/>
            </w:numPr>
            <w:ind w:left="720" w:hanging="360"/>
          </w:pPr>
        </w:pPrChange>
      </w:pPr>
      <w:bookmarkStart w:id="715" w:name="h.26in1rg" w:colFirst="0" w:colLast="0"/>
      <w:bookmarkEnd w:id="715"/>
      <w:ins w:id="716" w:author="Sue A Darby" w:date="2015-10-08T14:02:00Z">
        <w:r>
          <w:t>ICF-</w:t>
        </w:r>
        <w:r>
          <w:rPr>
            <w:sz w:val="20"/>
            <w:szCs w:val="20"/>
            <w:highlight w:val="yellow"/>
          </w:rPr>
          <w:t>Intermediate</w:t>
        </w:r>
        <w:r>
          <w:t xml:space="preserve"> Care Facilit</w:t>
        </w:r>
        <w:r>
          <w:t>y, an out of state assisted living type facility for IDD clients who have SOA care coordinators. A specialized facility to handle a very specific population. These facilities have a separate certification process</w:t>
        </w:r>
      </w:ins>
    </w:p>
    <w:p w14:paraId="7D75DB65" w14:textId="77777777" w:rsidR="00933ABF" w:rsidRDefault="00617DEC" w:rsidP="00933ABF">
      <w:pPr>
        <w:spacing w:after="0"/>
        <w:rPr>
          <w:ins w:id="717" w:author="Sue A Darby" w:date="2015-10-08T14:02:00Z"/>
        </w:rPr>
        <w:pPrChange w:id="718" w:author="Sue A Darby" w:date="2015-10-08T14:38:00Z">
          <w:pPr>
            <w:numPr>
              <w:numId w:val="16"/>
            </w:numPr>
            <w:ind w:left="720" w:hanging="360"/>
          </w:pPr>
        </w:pPrChange>
      </w:pPr>
      <w:bookmarkStart w:id="719" w:name="h.lnxbz9" w:colFirst="0" w:colLast="0"/>
      <w:bookmarkEnd w:id="719"/>
      <w:ins w:id="720" w:author="Sue A Darby" w:date="2015-10-08T14:02:00Z">
        <w:r>
          <w:t xml:space="preserve">Non-Certified Providers- </w:t>
        </w:r>
        <w:r>
          <w:t>includes the SME and DME providers who only have end dates and are maintained by the unit’s SST to assist Waiver personnel who process POCs</w:t>
        </w:r>
      </w:ins>
    </w:p>
    <w:p w14:paraId="2D6EA5C2" w14:textId="77777777" w:rsidR="00933ABF" w:rsidRDefault="00617DEC" w:rsidP="00933ABF">
      <w:pPr>
        <w:spacing w:after="0"/>
        <w:rPr>
          <w:ins w:id="721" w:author="Sue A Darby" w:date="2015-10-08T14:02:00Z"/>
        </w:rPr>
        <w:pPrChange w:id="722" w:author="Sue A Darby" w:date="2015-10-08T14:38:00Z">
          <w:pPr>
            <w:numPr>
              <w:numId w:val="16"/>
            </w:numPr>
            <w:ind w:left="720" w:hanging="360"/>
          </w:pPr>
        </w:pPrChange>
      </w:pPr>
      <w:bookmarkStart w:id="723" w:name="h.35nkun2" w:colFirst="0" w:colLast="0"/>
      <w:bookmarkEnd w:id="723"/>
      <w:ins w:id="724" w:author="Sue A Darby" w:date="2015-10-08T14:02:00Z">
        <w:r>
          <w:t>OCS-Office of Children Services, these are foster homes for our CCMC youth clients and are Habilitation providers co</w:t>
        </w:r>
        <w:r>
          <w:t xml:space="preserve">ntracted to an agency. These providers NEVER have a start date on the Medicaid tab as there was a MOU with OCS that the homes would remain confidential in our system and if there was a start date the home will show on the PST. These homes are generally to </w:t>
        </w:r>
        <w:r>
          <w:t>a Foster Parent and will frequently be the parent’s names instead of an agency. Despite this they are entered as an organization or they cannot be linked to their provider agency.</w:t>
        </w:r>
      </w:ins>
    </w:p>
    <w:p w14:paraId="08D9C4E5" w14:textId="77777777" w:rsidR="00933ABF" w:rsidRDefault="00617DEC" w:rsidP="00933ABF">
      <w:pPr>
        <w:spacing w:after="0"/>
        <w:rPr>
          <w:ins w:id="725" w:author="Sue A Darby" w:date="2015-10-08T14:02:00Z"/>
        </w:rPr>
        <w:pPrChange w:id="726" w:author="Sue A Darby" w:date="2015-10-08T14:38:00Z">
          <w:pPr>
            <w:numPr>
              <w:numId w:val="16"/>
            </w:numPr>
            <w:ind w:left="720" w:hanging="360"/>
          </w:pPr>
        </w:pPrChange>
      </w:pPr>
      <w:bookmarkStart w:id="727" w:name="h.1ksv4uv" w:colFirst="0" w:colLast="0"/>
      <w:bookmarkEnd w:id="727"/>
      <w:ins w:id="728" w:author="Sue A Darby" w:date="2015-10-08T14:02:00Z">
        <w:r>
          <w:t>Off Site Storage – a form of archiving the older materials of an active prov</w:t>
        </w:r>
        <w:r>
          <w:t>ider to reduce hard file folder size. Files are sent off site and kept for 20 years.</w:t>
        </w:r>
      </w:ins>
    </w:p>
    <w:p w14:paraId="25632843" w14:textId="77777777" w:rsidR="00933ABF" w:rsidRDefault="00617DEC" w:rsidP="00933ABF">
      <w:pPr>
        <w:spacing w:after="0"/>
        <w:rPr>
          <w:ins w:id="729" w:author="Sue A Darby" w:date="2015-10-08T14:02:00Z"/>
        </w:rPr>
        <w:pPrChange w:id="730" w:author="Sue A Darby" w:date="2015-10-08T14:38:00Z">
          <w:pPr>
            <w:numPr>
              <w:numId w:val="16"/>
            </w:numPr>
            <w:ind w:left="720" w:hanging="360"/>
          </w:pPr>
        </w:pPrChange>
      </w:pPr>
      <w:bookmarkStart w:id="731" w:name="h.44sinio" w:colFirst="0" w:colLast="0"/>
      <w:bookmarkEnd w:id="731"/>
      <w:ins w:id="732" w:author="Sue A Darby" w:date="2015-10-08T14:02:00Z">
        <w:r>
          <w:t>Organization – the name of the provider type in DS3</w:t>
        </w:r>
      </w:ins>
    </w:p>
    <w:p w14:paraId="680C461D" w14:textId="77777777" w:rsidR="00933ABF" w:rsidRDefault="00617DEC" w:rsidP="00933ABF">
      <w:pPr>
        <w:spacing w:after="0"/>
        <w:rPr>
          <w:ins w:id="733" w:author="Sue A Darby" w:date="2015-10-08T14:02:00Z"/>
        </w:rPr>
        <w:pPrChange w:id="734" w:author="Sue A Darby" w:date="2015-10-08T14:38:00Z">
          <w:pPr>
            <w:numPr>
              <w:numId w:val="16"/>
            </w:numPr>
            <w:ind w:left="720" w:hanging="360"/>
          </w:pPr>
        </w:pPrChange>
      </w:pPr>
      <w:bookmarkStart w:id="735" w:name="h.2jxsxqh" w:colFirst="0" w:colLast="0"/>
      <w:bookmarkEnd w:id="735"/>
      <w:ins w:id="736" w:author="Sue A Darby" w:date="2015-10-08T14:02:00Z">
        <w:r>
          <w:t>PCA – Personal Care Assistance, these agencies are either Agency Based or Consumer Direct and carry a designation of U3</w:t>
        </w:r>
        <w:r>
          <w:t xml:space="preserve"> for one of the two (which one?)</w:t>
        </w:r>
      </w:ins>
    </w:p>
    <w:p w14:paraId="39EAB415" w14:textId="77777777" w:rsidR="00933ABF" w:rsidRDefault="00617DEC" w:rsidP="00933ABF">
      <w:pPr>
        <w:spacing w:after="0"/>
        <w:rPr>
          <w:ins w:id="737" w:author="Sue A Darby" w:date="2015-10-08T14:02:00Z"/>
        </w:rPr>
        <w:pPrChange w:id="738" w:author="Sue A Darby" w:date="2015-10-08T14:38:00Z">
          <w:pPr>
            <w:numPr>
              <w:numId w:val="16"/>
            </w:numPr>
            <w:ind w:left="720" w:hanging="360"/>
          </w:pPr>
        </w:pPrChange>
      </w:pPr>
      <w:bookmarkStart w:id="739" w:name="h.z337ya" w:colFirst="0" w:colLast="0"/>
      <w:bookmarkEnd w:id="739"/>
      <w:ins w:id="740" w:author="Sue A Darby" w:date="2015-10-08T14:02:00Z">
        <w:r>
          <w:t>PST- Provider Search Tool, this is the public facing tool found on the state’s website and used to find providers of services in a specific area or for a specific service. The exception should be that the res hab homes that</w:t>
        </w:r>
        <w:r>
          <w:t xml:space="preserve"> are contracted to an agency should never show up especially OCS homes. Non-certified providers such as those who provide Lifeline or such as Geneva Woods which has durable medical equipment should show up. The Report manager has a report by the same name </w:t>
        </w:r>
        <w:r>
          <w:t xml:space="preserve">that is used to create the state wide list of Care Coordination Agencies and Care Coordinators list as well as a list of PCA Agencies which is used by Care Coordinators to provide client choice. The lists are posted in both PDF and XLSX formats to provide </w:t>
        </w:r>
        <w:r>
          <w:t>user friendly versions.</w:t>
        </w:r>
      </w:ins>
    </w:p>
    <w:p w14:paraId="7C0B5288" w14:textId="77777777" w:rsidR="00933ABF" w:rsidRDefault="00617DEC" w:rsidP="00933ABF">
      <w:pPr>
        <w:spacing w:after="0"/>
        <w:rPr>
          <w:ins w:id="741" w:author="Sue A Darby" w:date="2015-10-08T14:02:00Z"/>
          <w:sz w:val="20"/>
          <w:szCs w:val="20"/>
        </w:rPr>
        <w:pPrChange w:id="742" w:author="Sue A Darby" w:date="2015-10-08T14:38:00Z">
          <w:pPr>
            <w:numPr>
              <w:numId w:val="16"/>
            </w:numPr>
            <w:ind w:left="720" w:hanging="360"/>
          </w:pPr>
        </w:pPrChange>
      </w:pPr>
      <w:bookmarkStart w:id="743" w:name="h.3j2qqm3" w:colFirst="0" w:colLast="0"/>
      <w:bookmarkEnd w:id="743"/>
      <w:ins w:id="744" w:author="Sue A Darby" w:date="2015-10-08T14:02:00Z">
        <w:r>
          <w:t>Res Hab – Residential Habilitation</w:t>
        </w:r>
        <w:r>
          <w:rPr>
            <w:sz w:val="20"/>
            <w:szCs w:val="20"/>
          </w:rPr>
          <w:t xml:space="preserve"> </w:t>
        </w:r>
      </w:ins>
    </w:p>
    <w:p w14:paraId="596A217E" w14:textId="77777777" w:rsidR="00933ABF" w:rsidRDefault="00617DEC" w:rsidP="00933ABF">
      <w:pPr>
        <w:spacing w:after="0"/>
        <w:rPr>
          <w:ins w:id="745" w:author="Sue A Darby" w:date="2015-10-08T14:02:00Z"/>
        </w:rPr>
        <w:pPrChange w:id="746" w:author="Sue A Darby" w:date="2015-10-08T14:38:00Z">
          <w:pPr>
            <w:numPr>
              <w:numId w:val="16"/>
            </w:numPr>
            <w:ind w:left="720" w:hanging="360"/>
          </w:pPr>
        </w:pPrChange>
      </w:pPr>
      <w:bookmarkStart w:id="747" w:name="h.1y810tw" w:colFirst="0" w:colLast="0"/>
      <w:bookmarkEnd w:id="747"/>
      <w:ins w:id="748" w:author="Sue A Darby" w:date="2015-10-08T14:02:00Z">
        <w:r>
          <w:t>RSL – Residential Supported Living or ALH, Assisted Living Home</w:t>
        </w:r>
      </w:ins>
    </w:p>
    <w:p w14:paraId="5793C2CD" w14:textId="77777777" w:rsidR="00933ABF" w:rsidRDefault="00617DEC" w:rsidP="00933ABF">
      <w:pPr>
        <w:spacing w:after="0"/>
        <w:rPr>
          <w:ins w:id="749" w:author="Sue A Darby" w:date="2015-10-08T14:02:00Z"/>
        </w:rPr>
        <w:pPrChange w:id="750" w:author="Sue A Darby" w:date="2015-10-08T14:38:00Z">
          <w:pPr>
            <w:numPr>
              <w:numId w:val="16"/>
            </w:numPr>
            <w:ind w:left="720" w:hanging="360"/>
          </w:pPr>
        </w:pPrChange>
      </w:pPr>
      <w:bookmarkStart w:id="751" w:name="h.4i7ojhp" w:colFirst="0" w:colLast="0"/>
      <w:bookmarkEnd w:id="751"/>
      <w:ins w:id="752" w:author="Sue A Darby" w:date="2015-10-08T14:02:00Z">
        <w:r>
          <w:t>SME – Specialized Medical Equipment</w:t>
        </w:r>
      </w:ins>
    </w:p>
    <w:p w14:paraId="5AA51F1E" w14:textId="77777777" w:rsidR="00933ABF" w:rsidRDefault="00617DEC" w:rsidP="00933ABF">
      <w:pPr>
        <w:spacing w:after="0"/>
        <w:rPr>
          <w:ins w:id="753" w:author="Sue A Darby" w:date="2015-10-08T14:02:00Z"/>
        </w:rPr>
        <w:pPrChange w:id="754" w:author="Sue A Darby" w:date="2015-10-08T14:38:00Z">
          <w:pPr>
            <w:numPr>
              <w:numId w:val="16"/>
            </w:numPr>
            <w:ind w:left="720" w:hanging="360"/>
          </w:pPr>
        </w:pPrChange>
      </w:pPr>
      <w:bookmarkStart w:id="755" w:name="h.2xcytpi" w:colFirst="0" w:colLast="0"/>
      <w:bookmarkEnd w:id="755"/>
      <w:ins w:id="756" w:author="Sue A Darby" w:date="2015-10-08T14:02:00Z">
        <w:r>
          <w:t>Tab -</w:t>
        </w:r>
        <w:r>
          <w:rPr>
            <w:noProof/>
          </w:rPr>
          <w:drawing>
            <wp:inline distT="0" distB="0" distL="0" distR="0" wp14:anchorId="26DEAD64" wp14:editId="47AE9ED5">
              <wp:extent cx="5318539" cy="245661"/>
              <wp:effectExtent l="0" t="0" r="0" b="0"/>
              <wp:docPr id="7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t="22617" r="37145" b="73645"/>
                      <a:stretch>
                        <a:fillRect/>
                      </a:stretch>
                    </pic:blipFill>
                    <pic:spPr>
                      <a:xfrm>
                        <a:off x="0" y="0"/>
                        <a:ext cx="5318539" cy="245661"/>
                      </a:xfrm>
                      <a:prstGeom prst="rect">
                        <a:avLst/>
                      </a:prstGeom>
                      <a:ln/>
                    </pic:spPr>
                  </pic:pic>
                </a:graphicData>
              </a:graphic>
            </wp:inline>
          </w:drawing>
        </w:r>
      </w:ins>
    </w:p>
    <w:p w14:paraId="0BA7AA47" w14:textId="77777777" w:rsidR="00933ABF" w:rsidRDefault="00617DEC" w:rsidP="00933ABF">
      <w:pPr>
        <w:spacing w:after="0"/>
        <w:rPr>
          <w:ins w:id="757" w:author="Sue A Darby" w:date="2015-10-08T14:02:00Z"/>
        </w:rPr>
        <w:pPrChange w:id="758" w:author="Sue A Darby" w:date="2015-10-08T14:38:00Z">
          <w:pPr>
            <w:numPr>
              <w:numId w:val="16"/>
            </w:numPr>
            <w:ind w:left="720" w:hanging="360"/>
          </w:pPr>
        </w:pPrChange>
      </w:pPr>
      <w:bookmarkStart w:id="759" w:name="h.1ci93xb" w:colFirst="0" w:colLast="0"/>
      <w:bookmarkEnd w:id="759"/>
      <w:ins w:id="760" w:author="Sue A Darby" w:date="2015-10-08T14:02:00Z">
        <w:r>
          <w:t xml:space="preserve">Important Icon – </w:t>
        </w:r>
        <w:r>
          <w:rPr>
            <w:noProof/>
          </w:rPr>
          <w:drawing>
            <wp:inline distT="0" distB="0" distL="0" distR="0" wp14:anchorId="1110327D" wp14:editId="356DA879">
              <wp:extent cx="264668" cy="329047"/>
              <wp:effectExtent l="0" t="0" r="0" b="0"/>
              <wp:docPr id="78" name="image141.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41.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ins>
    </w:p>
    <w:p w14:paraId="3A3C1A3E" w14:textId="77777777" w:rsidR="00933ABF" w:rsidRDefault="00617DEC" w:rsidP="00933ABF">
      <w:pPr>
        <w:spacing w:after="0"/>
        <w:rPr>
          <w:ins w:id="761" w:author="Sue A Darby" w:date="2015-10-08T14:02:00Z"/>
        </w:rPr>
        <w:pPrChange w:id="762" w:author="Sue A Darby" w:date="2015-10-08T14:38:00Z">
          <w:pPr>
            <w:numPr>
              <w:numId w:val="16"/>
            </w:numPr>
            <w:ind w:left="720" w:hanging="360"/>
          </w:pPr>
        </w:pPrChange>
      </w:pPr>
      <w:bookmarkStart w:id="763" w:name="h.3whwml4" w:colFirst="0" w:colLast="0"/>
      <w:bookmarkEnd w:id="763"/>
      <w:ins w:id="764" w:author="Sue A Darby" w:date="2015-10-08T14:02:00Z">
        <w:r>
          <w:t>Arrows -</w:t>
        </w:r>
      </w:ins>
    </w:p>
    <w:p w14:paraId="2EC79C0F" w14:textId="77777777" w:rsidR="00933ABF" w:rsidRDefault="00617DEC" w:rsidP="00933ABF">
      <w:pPr>
        <w:pStyle w:val="Heading1"/>
        <w:rPr>
          <w:ins w:id="765" w:author="Sue A Darby" w:date="2015-10-08T14:02:00Z"/>
          <w:b w:val="0"/>
          <w:color w:val="3399FF"/>
          <w:sz w:val="26"/>
          <w:szCs w:val="26"/>
        </w:rPr>
        <w:pPrChange w:id="766" w:author="Sue A Darby" w:date="2015-10-08T14:39:00Z">
          <w:pPr>
            <w:numPr>
              <w:numId w:val="2"/>
            </w:numPr>
            <w:spacing w:after="200" w:line="276" w:lineRule="auto"/>
            <w:ind w:left="720" w:hanging="360"/>
          </w:pPr>
        </w:pPrChange>
      </w:pPr>
      <w:bookmarkStart w:id="767" w:name="h.2bn6wsx" w:colFirst="0" w:colLast="0"/>
      <w:bookmarkEnd w:id="767"/>
      <w:ins w:id="768" w:author="Sue A Darby" w:date="2015-10-08T14:02:00Z">
        <w:r>
          <w:rPr>
            <w:color w:val="3399FF"/>
            <w:sz w:val="26"/>
            <w:szCs w:val="26"/>
          </w:rPr>
          <w:t>Note Titles</w:t>
        </w:r>
      </w:ins>
    </w:p>
    <w:p w14:paraId="3ABAB5A1" w14:textId="77777777" w:rsidR="00933ABF" w:rsidRDefault="00617DEC" w:rsidP="00933ABF">
      <w:pPr>
        <w:spacing w:after="200"/>
        <w:rPr>
          <w:ins w:id="769" w:author="Sue A Darby" w:date="2015-10-08T14:02:00Z"/>
        </w:rPr>
        <w:pPrChange w:id="770" w:author="Sue A Darby" w:date="2015-10-08T14:38:00Z">
          <w:pPr>
            <w:numPr>
              <w:numId w:val="2"/>
            </w:numPr>
            <w:spacing w:after="200" w:line="276" w:lineRule="auto"/>
            <w:ind w:left="720" w:hanging="360"/>
          </w:pPr>
        </w:pPrChange>
      </w:pPr>
      <w:ins w:id="771" w:author="Sue A Darby" w:date="2015-10-08T14:02:00Z">
        <w:r>
          <w:t>Provider - ALH – General Info:  Entry is used for</w:t>
        </w:r>
        <w:r>
          <w:t xml:space="preserve"> notes concerning general ALH or licensing issues or information that does not meet one of the other ALH note topics.</w:t>
        </w:r>
      </w:ins>
    </w:p>
    <w:p w14:paraId="27D6B496" w14:textId="77777777" w:rsidR="00933ABF" w:rsidRDefault="00617DEC" w:rsidP="00933ABF">
      <w:pPr>
        <w:spacing w:after="200"/>
        <w:rPr>
          <w:ins w:id="772" w:author="Sue A Darby" w:date="2015-10-08T14:02:00Z"/>
        </w:rPr>
        <w:pPrChange w:id="773" w:author="Sue A Darby" w:date="2015-10-08T14:38:00Z">
          <w:pPr>
            <w:numPr>
              <w:numId w:val="2"/>
            </w:numPr>
            <w:spacing w:after="200" w:line="276" w:lineRule="auto"/>
            <w:ind w:left="720" w:hanging="360"/>
          </w:pPr>
        </w:pPrChange>
      </w:pPr>
      <w:bookmarkStart w:id="774" w:name="h.qsh70q" w:colFirst="0" w:colLast="0"/>
      <w:bookmarkEnd w:id="774"/>
      <w:ins w:id="775" w:author="Sue A Darby" w:date="2015-10-08T14:02:00Z">
        <w:r>
          <w:t xml:space="preserve">Provider - ALH - License Issued: Assisted Living licensing program issued a provisional or biennial license that has not been modified. </w:t>
        </w:r>
      </w:ins>
    </w:p>
    <w:p w14:paraId="72DAA2D3" w14:textId="77777777" w:rsidR="00933ABF" w:rsidRDefault="00617DEC" w:rsidP="00933ABF">
      <w:pPr>
        <w:spacing w:after="200"/>
        <w:rPr>
          <w:ins w:id="776" w:author="Sue A Darby" w:date="2015-10-08T14:02:00Z"/>
        </w:rPr>
        <w:pPrChange w:id="777" w:author="Sue A Darby" w:date="2015-10-08T14:38:00Z">
          <w:pPr>
            <w:numPr>
              <w:numId w:val="2"/>
            </w:numPr>
            <w:spacing w:after="200" w:line="276" w:lineRule="auto"/>
            <w:ind w:left="720" w:hanging="360"/>
          </w:pPr>
        </w:pPrChange>
      </w:pPr>
      <w:bookmarkStart w:id="778" w:name="h.3as4poj" w:colFirst="0" w:colLast="0"/>
      <w:bookmarkEnd w:id="778"/>
      <w:ins w:id="779" w:author="Sue A Darby" w:date="2015-10-08T14:02:00Z">
        <w:r>
          <w:t>P</w:t>
        </w:r>
        <w:r>
          <w:t xml:space="preserve">rovider - ALH - License Made Conditional: The existing or issued license had a condition placed on the license as part of an enforcement action. </w:t>
        </w:r>
      </w:ins>
    </w:p>
    <w:p w14:paraId="48A56BAB" w14:textId="77777777" w:rsidR="00933ABF" w:rsidRDefault="00617DEC" w:rsidP="00933ABF">
      <w:pPr>
        <w:spacing w:after="200"/>
        <w:rPr>
          <w:ins w:id="780" w:author="Sue A Darby" w:date="2015-10-08T14:02:00Z"/>
        </w:rPr>
        <w:pPrChange w:id="781" w:author="Sue A Darby" w:date="2015-10-08T14:38:00Z">
          <w:pPr>
            <w:numPr>
              <w:numId w:val="2"/>
            </w:numPr>
            <w:spacing w:after="200" w:line="276" w:lineRule="auto"/>
            <w:ind w:left="720" w:hanging="360"/>
          </w:pPr>
        </w:pPrChange>
      </w:pPr>
      <w:bookmarkStart w:id="782" w:name="h.1pxezwc" w:colFirst="0" w:colLast="0"/>
      <w:bookmarkEnd w:id="782"/>
      <w:ins w:id="783" w:author="Sue A Darby" w:date="2015-10-08T14:02:00Z">
        <w:r>
          <w:t>Provider - ALH - Modified License Issued: Assisted Living licensing program issued a provisional or biennial l</w:t>
        </w:r>
        <w:r>
          <w:t>icense that has been modified. A modification includes change in capacity, population served, administrator, ownership, physical address, mailing address, etc.</w:t>
        </w:r>
      </w:ins>
    </w:p>
    <w:p w14:paraId="0D205212" w14:textId="77777777" w:rsidR="00933ABF" w:rsidRDefault="00617DEC" w:rsidP="00933ABF">
      <w:pPr>
        <w:spacing w:after="200"/>
        <w:rPr>
          <w:ins w:id="784" w:author="Sue A Darby" w:date="2015-10-08T14:02:00Z"/>
        </w:rPr>
        <w:pPrChange w:id="785" w:author="Sue A Darby" w:date="2015-10-08T14:38:00Z">
          <w:pPr>
            <w:numPr>
              <w:numId w:val="2"/>
            </w:numPr>
            <w:spacing w:after="200" w:line="276" w:lineRule="auto"/>
            <w:ind w:left="720" w:hanging="360"/>
          </w:pPr>
        </w:pPrChange>
      </w:pPr>
      <w:bookmarkStart w:id="786" w:name="h.49x2ik5" w:colFirst="0" w:colLast="0"/>
      <w:bookmarkEnd w:id="786"/>
      <w:ins w:id="787" w:author="Sue A Darby" w:date="2015-10-08T14:02:00Z">
        <w:r>
          <w:t>Provider - ALH - Report of Inspection Issued: Assisted Living licensing program completed an ann</w:t>
        </w:r>
        <w:r>
          <w:t xml:space="preserve">ual or renewal inspection and issued a notice of violations if requirements were not met. The notice may also include enforcement actions if applicable. </w:t>
        </w:r>
      </w:ins>
    </w:p>
    <w:p w14:paraId="2BF932F0" w14:textId="77777777" w:rsidR="00933ABF" w:rsidRDefault="00617DEC" w:rsidP="00933ABF">
      <w:pPr>
        <w:spacing w:after="200"/>
        <w:rPr>
          <w:ins w:id="788" w:author="Sue A Darby" w:date="2015-10-08T14:02:00Z"/>
          <w:b/>
        </w:rPr>
        <w:pPrChange w:id="789" w:author="Sue A Darby" w:date="2015-10-08T14:38:00Z">
          <w:pPr>
            <w:numPr>
              <w:numId w:val="2"/>
            </w:numPr>
            <w:ind w:left="720" w:hanging="360"/>
          </w:pPr>
        </w:pPrChange>
      </w:pPr>
      <w:bookmarkStart w:id="790" w:name="h.2p2csry" w:colFirst="0" w:colLast="0"/>
      <w:bookmarkEnd w:id="790"/>
      <w:ins w:id="791" w:author="Sue A Darby" w:date="2015-10-08T14:02:00Z">
        <w:r>
          <w:rPr>
            <w:b/>
          </w:rPr>
          <w:t>Provider - BCU General Info:</w:t>
        </w:r>
        <w:r>
          <w:t xml:space="preserve"> </w:t>
        </w:r>
        <w:r>
          <w:t xml:space="preserve"> Entry is used for notes concerning general BCU or variance issues or information.  IS NOT USED for any type of Variance action.</w:t>
        </w:r>
      </w:ins>
    </w:p>
    <w:p w14:paraId="1223F616" w14:textId="77777777" w:rsidR="00933ABF" w:rsidRDefault="00617DEC" w:rsidP="00933ABF">
      <w:pPr>
        <w:spacing w:after="200"/>
        <w:rPr>
          <w:ins w:id="792" w:author="Sue A Darby" w:date="2015-10-08T14:02:00Z"/>
          <w:b/>
        </w:rPr>
        <w:pPrChange w:id="793" w:author="Sue A Darby" w:date="2015-10-08T14:38:00Z">
          <w:pPr>
            <w:numPr>
              <w:numId w:val="2"/>
            </w:numPr>
            <w:ind w:left="720" w:hanging="360"/>
          </w:pPr>
        </w:pPrChange>
      </w:pPr>
      <w:bookmarkStart w:id="794" w:name="h.147n2zr" w:colFirst="0" w:colLast="0"/>
      <w:bookmarkEnd w:id="794"/>
      <w:ins w:id="795" w:author="Sue A Darby" w:date="2015-10-08T14:02:00Z">
        <w:r>
          <w:rPr>
            <w:b/>
          </w:rPr>
          <w:t xml:space="preserve">Provider - BCU Variance - Approved: </w:t>
        </w:r>
        <w:r>
          <w:t xml:space="preserve">Provider has been granted a background check variance. In date field, </w:t>
        </w:r>
        <w:r>
          <w:rPr>
            <w:u w:val="single"/>
          </w:rPr>
          <w:t xml:space="preserve">enter the </w:t>
        </w:r>
        <w:r>
          <w:rPr>
            <w:b/>
            <w:i/>
            <w:color w:val="FF0000"/>
            <w:u w:val="single"/>
          </w:rPr>
          <w:t>effective d</w:t>
        </w:r>
        <w:r>
          <w:rPr>
            <w:b/>
            <w:i/>
            <w:color w:val="FF0000"/>
            <w:u w:val="single"/>
          </w:rPr>
          <w:t>ate</w:t>
        </w:r>
        <w:r>
          <w:rPr>
            <w:u w:val="single"/>
          </w:rPr>
          <w:t xml:space="preserve"> of variance</w:t>
        </w:r>
        <w:r>
          <w:t xml:space="preserve"> (this is the date the Commissioner signed the variance). In the body of the note, enter: end date of variance, Provider #, individual’s name and barrier end date in text box. Add brief notes of any conditions, etc. regarding the variance if</w:t>
        </w:r>
        <w:r>
          <w:t xml:space="preserve"> applicable. </w:t>
        </w:r>
      </w:ins>
    </w:p>
    <w:p w14:paraId="08A455C1" w14:textId="77777777" w:rsidR="00933ABF" w:rsidRDefault="00617DEC" w:rsidP="00933ABF">
      <w:pPr>
        <w:spacing w:after="200"/>
        <w:rPr>
          <w:ins w:id="796" w:author="Sue A Darby" w:date="2015-10-08T14:02:00Z"/>
          <w:b/>
        </w:rPr>
        <w:pPrChange w:id="797" w:author="Sue A Darby" w:date="2015-10-08T14:38:00Z">
          <w:pPr>
            <w:numPr>
              <w:numId w:val="2"/>
            </w:numPr>
            <w:ind w:left="720" w:hanging="360"/>
          </w:pPr>
        </w:pPrChange>
      </w:pPr>
      <w:bookmarkStart w:id="798" w:name="h.3o7alnk" w:colFirst="0" w:colLast="0"/>
      <w:bookmarkEnd w:id="798"/>
      <w:ins w:id="799" w:author="Sue A Darby" w:date="2015-10-08T14:02:00Z">
        <w:r>
          <w:rPr>
            <w:b/>
          </w:rPr>
          <w:t>Provider - BCU Variance - Continuance: P</w:t>
        </w:r>
        <w:r>
          <w:t xml:space="preserve">rovider has been granted a background check variance continuance of an existing variance. In date field, enter the </w:t>
        </w:r>
        <w:r>
          <w:rPr>
            <w:b/>
            <w:i/>
            <w:color w:val="FF0000"/>
            <w:u w:val="single"/>
          </w:rPr>
          <w:t>effective date</w:t>
        </w:r>
        <w:r>
          <w:t xml:space="preserve"> of the variance (this is the date the Commissioner signed the original v</w:t>
        </w:r>
        <w:r>
          <w:t xml:space="preserve">ariance). In the body of the note, enter: end date of variance, Provider #, individual’s name and barrier end date in text box. Add brief notes of any conditions, etc. regarding the variance if applicable. </w:t>
        </w:r>
      </w:ins>
    </w:p>
    <w:p w14:paraId="237A8397" w14:textId="77777777" w:rsidR="00933ABF" w:rsidRDefault="00617DEC" w:rsidP="00933ABF">
      <w:pPr>
        <w:spacing w:after="200"/>
        <w:rPr>
          <w:ins w:id="800" w:author="Sue A Darby" w:date="2015-10-08T14:02:00Z"/>
          <w:b/>
        </w:rPr>
        <w:pPrChange w:id="801" w:author="Sue A Darby" w:date="2015-10-08T14:38:00Z">
          <w:pPr>
            <w:numPr>
              <w:numId w:val="2"/>
            </w:numPr>
            <w:ind w:left="720" w:hanging="360"/>
          </w:pPr>
        </w:pPrChange>
      </w:pPr>
      <w:bookmarkStart w:id="802" w:name="h.23ckvvd" w:colFirst="0" w:colLast="0"/>
      <w:bookmarkEnd w:id="802"/>
      <w:ins w:id="803" w:author="Sue A Darby" w:date="2015-10-08T14:02:00Z">
        <w:r>
          <w:rPr>
            <w:b/>
          </w:rPr>
          <w:t xml:space="preserve">Provider - BCU Variance – Denial/Closure: </w:t>
        </w:r>
        <w:r>
          <w:t>Provide</w:t>
        </w:r>
        <w:r>
          <w:t xml:space="preserve">r’s variance has either closed or a request was denied. If the variance closed, in the date field enter the </w:t>
        </w:r>
        <w:r>
          <w:rPr>
            <w:b/>
            <w:i/>
            <w:color w:val="FF0000"/>
            <w:u w:val="single"/>
          </w:rPr>
          <w:t>effective date</w:t>
        </w:r>
        <w:r>
          <w:t xml:space="preserve"> of the variance (this is the date the Commissioner signed the original variance). If the variance request was denied, enter the date </w:t>
        </w:r>
        <w:r>
          <w:t xml:space="preserve">the Commissioner denied the request.  In the body of the note, enter: end date of variance, Provider #, individual’s name and barrier end date in text box. Add brief notes of any conditions, etc. regarding the variance if applicable. </w:t>
        </w:r>
      </w:ins>
    </w:p>
    <w:p w14:paraId="2E16ED5B" w14:textId="77777777" w:rsidR="00933ABF" w:rsidRDefault="00617DEC" w:rsidP="00933ABF">
      <w:pPr>
        <w:spacing w:after="200"/>
        <w:rPr>
          <w:ins w:id="804" w:author="Sue A Darby" w:date="2015-10-08T14:02:00Z"/>
          <w:u w:val="single"/>
        </w:rPr>
        <w:pPrChange w:id="805" w:author="Sue A Darby" w:date="2015-10-08T14:38:00Z">
          <w:pPr>
            <w:numPr>
              <w:numId w:val="2"/>
            </w:numPr>
            <w:spacing w:after="200" w:line="276" w:lineRule="auto"/>
            <w:ind w:left="720" w:hanging="360"/>
          </w:pPr>
        </w:pPrChange>
      </w:pPr>
      <w:bookmarkStart w:id="806" w:name="h.ihv636" w:colFirst="0" w:colLast="0"/>
      <w:bookmarkEnd w:id="806"/>
      <w:ins w:id="807" w:author="Sue A Darby" w:date="2015-10-08T14:02:00Z">
        <w:r>
          <w:t>Provider - Certificat</w:t>
        </w:r>
        <w:r>
          <w:t xml:space="preserve">ion - Application Complete: Application is signed and has all required attachments. Enter date in date field once application is complete. Indicate in text box the name of staff application is forwarded to and other applicable information. </w:t>
        </w:r>
      </w:ins>
    </w:p>
    <w:p w14:paraId="409C8A0F" w14:textId="77777777" w:rsidR="00933ABF" w:rsidRDefault="00617DEC" w:rsidP="00933ABF">
      <w:pPr>
        <w:spacing w:after="200"/>
        <w:rPr>
          <w:ins w:id="808" w:author="Sue A Darby" w:date="2015-10-08T14:02:00Z"/>
        </w:rPr>
        <w:pPrChange w:id="809" w:author="Sue A Darby" w:date="2015-10-08T14:38:00Z">
          <w:pPr>
            <w:numPr>
              <w:numId w:val="2"/>
            </w:numPr>
            <w:spacing w:after="200" w:line="276" w:lineRule="auto"/>
            <w:ind w:left="720" w:hanging="360"/>
          </w:pPr>
        </w:pPrChange>
      </w:pPr>
      <w:bookmarkStart w:id="810" w:name="h.32hioqz" w:colFirst="0" w:colLast="0"/>
      <w:bookmarkEnd w:id="810"/>
      <w:ins w:id="811" w:author="Sue A Darby" w:date="2015-10-08T14:02:00Z">
        <w:r>
          <w:t xml:space="preserve">Provider - Certification - Application Received: Applicant has submitted an initial, renewal, or additional service application. Enter date received by SDS in date field and indicate the type of application and services in text box. </w:t>
        </w:r>
      </w:ins>
    </w:p>
    <w:p w14:paraId="50693EA9" w14:textId="77777777" w:rsidR="00933ABF" w:rsidRDefault="00617DEC" w:rsidP="00933ABF">
      <w:pPr>
        <w:spacing w:after="200"/>
        <w:rPr>
          <w:ins w:id="812" w:author="Sue A Darby" w:date="2015-10-08T14:02:00Z"/>
        </w:rPr>
        <w:pPrChange w:id="813" w:author="Sue A Darby" w:date="2015-10-08T14:38:00Z">
          <w:pPr>
            <w:numPr>
              <w:numId w:val="2"/>
            </w:numPr>
            <w:spacing w:after="200" w:line="276" w:lineRule="auto"/>
            <w:ind w:left="720" w:hanging="360"/>
          </w:pPr>
        </w:pPrChange>
      </w:pPr>
      <w:bookmarkStart w:id="814" w:name="h.1hmsyys" w:colFirst="0" w:colLast="0"/>
      <w:bookmarkEnd w:id="814"/>
      <w:ins w:id="815" w:author="Sue A Darby" w:date="2015-10-08T14:02:00Z">
        <w:r>
          <w:t>Provider-Certification</w:t>
        </w:r>
        <w:r>
          <w:t>-Application Withdrawn: Applicant has chosen to withdraw their application or certification. Enter date written notification received by SDS.</w:t>
        </w:r>
      </w:ins>
    </w:p>
    <w:p w14:paraId="7095B1BB" w14:textId="77777777" w:rsidR="00933ABF" w:rsidRDefault="00617DEC" w:rsidP="00933ABF">
      <w:pPr>
        <w:spacing w:after="200"/>
        <w:rPr>
          <w:ins w:id="816" w:author="Sue A Darby" w:date="2015-10-08T14:02:00Z"/>
          <w:u w:val="single"/>
        </w:rPr>
        <w:pPrChange w:id="817" w:author="Sue A Darby" w:date="2015-10-08T14:38:00Z">
          <w:pPr>
            <w:numPr>
              <w:numId w:val="2"/>
            </w:numPr>
            <w:spacing w:after="200" w:line="276" w:lineRule="auto"/>
            <w:ind w:left="720" w:hanging="360"/>
          </w:pPr>
        </w:pPrChange>
      </w:pPr>
      <w:bookmarkStart w:id="818" w:name="h.41mghml" w:colFirst="0" w:colLast="0"/>
      <w:bookmarkEnd w:id="818"/>
      <w:ins w:id="819" w:author="Sue A Darby" w:date="2015-10-08T14:02:00Z">
        <w:r>
          <w:t>Provider - Certification – Information Requested for Application Evaluation: Application is complete but applicant</w:t>
        </w:r>
        <w:r>
          <w:t xml:space="preserve"> did not have the elements needed to evaluate or make determination that certification requirements are met, prompting a request for more information. Enter date requested in date field. Copy and paste pend letter into case note.</w:t>
        </w:r>
      </w:ins>
    </w:p>
    <w:p w14:paraId="39D0590E" w14:textId="77777777" w:rsidR="00933ABF" w:rsidRDefault="00617DEC" w:rsidP="00933ABF">
      <w:pPr>
        <w:spacing w:after="200"/>
        <w:rPr>
          <w:ins w:id="820" w:author="Sue A Darby" w:date="2015-10-08T14:02:00Z"/>
        </w:rPr>
        <w:pPrChange w:id="821" w:author="Sue A Darby" w:date="2015-10-08T14:38:00Z">
          <w:pPr>
            <w:numPr>
              <w:numId w:val="2"/>
            </w:numPr>
            <w:spacing w:after="200" w:line="276" w:lineRule="auto"/>
            <w:ind w:left="720" w:hanging="360"/>
          </w:pPr>
        </w:pPrChange>
      </w:pPr>
      <w:bookmarkStart w:id="822" w:name="h.2grqrue" w:colFirst="0" w:colLast="0"/>
      <w:bookmarkEnd w:id="822"/>
      <w:ins w:id="823" w:author="Sue A Darby" w:date="2015-10-08T14:02:00Z">
        <w:r>
          <w:t>Provider - Certification –</w:t>
        </w:r>
        <w:r>
          <w:t xml:space="preserve"> Issued Notice of Incomplete Application: Initial or renewal application was determined to be incomplete and applicant was sent written request to submit items and given due date. Enter date notice sent in date field and describe needed items and due date </w:t>
        </w:r>
        <w:r>
          <w:t xml:space="preserve">or may copy and paste email in text.box.  </w:t>
        </w:r>
      </w:ins>
    </w:p>
    <w:p w14:paraId="08F54D53" w14:textId="77777777" w:rsidR="00933ABF" w:rsidRDefault="00617DEC" w:rsidP="00933ABF">
      <w:pPr>
        <w:spacing w:after="200"/>
        <w:rPr>
          <w:ins w:id="824" w:author="Sue A Darby" w:date="2015-10-08T14:02:00Z"/>
          <w:u w:val="single"/>
        </w:rPr>
        <w:pPrChange w:id="825" w:author="Sue A Darby" w:date="2015-10-08T14:38:00Z">
          <w:pPr>
            <w:numPr>
              <w:numId w:val="2"/>
            </w:numPr>
            <w:spacing w:after="200" w:line="276" w:lineRule="auto"/>
            <w:ind w:left="720" w:hanging="360"/>
          </w:pPr>
        </w:pPrChange>
      </w:pPr>
      <w:bookmarkStart w:id="826" w:name="h.vx1227" w:colFirst="0" w:colLast="0"/>
      <w:bookmarkEnd w:id="826"/>
      <w:ins w:id="827" w:author="Sue A Darby" w:date="2015-10-08T14:02:00Z">
        <w:r>
          <w:t>Provider - Certification – Information Received: Information was requested from a provider, either during the application or recertification process and was received.  Information requested was not of a Compliance</w:t>
        </w:r>
        <w:r>
          <w:t xml:space="preserve"> nature.  Enter date requested in date field. Briefly describe requested items in text box, method of contact and due date to submit items or information</w:t>
        </w:r>
      </w:ins>
    </w:p>
    <w:p w14:paraId="45A41775" w14:textId="77777777" w:rsidR="00933ABF" w:rsidRDefault="00617DEC" w:rsidP="00933ABF">
      <w:pPr>
        <w:spacing w:after="200"/>
        <w:rPr>
          <w:ins w:id="828" w:author="Sue A Darby" w:date="2015-10-08T14:02:00Z"/>
          <w:b/>
        </w:rPr>
        <w:pPrChange w:id="829" w:author="Sue A Darby" w:date="2015-10-08T14:38:00Z">
          <w:pPr>
            <w:numPr>
              <w:numId w:val="2"/>
            </w:numPr>
            <w:ind w:left="720" w:hanging="360"/>
          </w:pPr>
        </w:pPrChange>
      </w:pPr>
      <w:bookmarkStart w:id="830" w:name="h.3fwokq0" w:colFirst="0" w:colLast="0"/>
      <w:bookmarkEnd w:id="830"/>
      <w:ins w:id="831" w:author="Sue A Darby" w:date="2015-10-08T14:02:00Z">
        <w:r>
          <w:rPr>
            <w:b/>
          </w:rPr>
          <w:t>Provider – Certification - Notice of Denial or Other Sanction*: Provider was issued notice to deny ini</w:t>
        </w:r>
        <w:r>
          <w:rPr>
            <w:b/>
          </w:rPr>
          <w:t>tial application, deny renewal of certification, terminate, suspend or other sanction described in 7AAC 105.410. Record date of notice in date field. Copy and paste denial letter into case note</w:t>
        </w:r>
        <w:r>
          <w:rPr>
            <w:highlight w:val="yellow"/>
          </w:rPr>
          <w:t>. *Disregard this part of the note, use appropriate sanction no</w:t>
        </w:r>
        <w:r>
          <w:rPr>
            <w:highlight w:val="yellow"/>
          </w:rPr>
          <w:t>te type as described below</w:t>
        </w:r>
        <w:r>
          <w:t>.</w:t>
        </w:r>
      </w:ins>
    </w:p>
    <w:p w14:paraId="4324C715" w14:textId="77777777" w:rsidR="00933ABF" w:rsidRDefault="00617DEC" w:rsidP="00933ABF">
      <w:pPr>
        <w:spacing w:after="200"/>
        <w:rPr>
          <w:ins w:id="832" w:author="Sue A Darby" w:date="2015-10-08T14:02:00Z"/>
        </w:rPr>
        <w:pPrChange w:id="833" w:author="Sue A Darby" w:date="2015-10-08T14:38:00Z">
          <w:pPr>
            <w:numPr>
              <w:numId w:val="2"/>
            </w:numPr>
            <w:ind w:left="720" w:hanging="360"/>
          </w:pPr>
        </w:pPrChange>
      </w:pPr>
      <w:bookmarkStart w:id="834" w:name="h.1v1yuxt" w:colFirst="0" w:colLast="0"/>
      <w:bookmarkEnd w:id="834"/>
      <w:ins w:id="835" w:author="Sue A Darby" w:date="2015-10-08T14:02:00Z">
        <w:r>
          <w:rPr>
            <w:b/>
          </w:rPr>
          <w:t>Provider-Certification-Returned Incomplete Application:</w:t>
        </w:r>
        <w:r>
          <w:t xml:space="preserve"> Entire application was returned to the provider as it was deemed incomplete because the provider either failed to submit the information when requested or failed to submit </w:t>
        </w:r>
        <w:r>
          <w:t>adequate information or documentation when requested.</w:t>
        </w:r>
      </w:ins>
    </w:p>
    <w:p w14:paraId="74F659D3" w14:textId="77777777" w:rsidR="00933ABF" w:rsidRDefault="00617DEC" w:rsidP="00933ABF">
      <w:pPr>
        <w:spacing w:after="200"/>
        <w:rPr>
          <w:ins w:id="836" w:author="Sue A Darby" w:date="2015-10-08T14:02:00Z"/>
        </w:rPr>
        <w:pPrChange w:id="837" w:author="Sue A Darby" w:date="2015-10-08T14:38:00Z">
          <w:pPr>
            <w:numPr>
              <w:numId w:val="2"/>
            </w:numPr>
            <w:ind w:left="720" w:hanging="360"/>
          </w:pPr>
        </w:pPrChange>
      </w:pPr>
      <w:bookmarkStart w:id="838" w:name="h.4f1mdlm" w:colFirst="0" w:colLast="0"/>
      <w:bookmarkEnd w:id="838"/>
      <w:ins w:id="839" w:author="Sue A Darby" w:date="2015-10-08T14:02:00Z">
        <w:r>
          <w:rPr>
            <w:b/>
          </w:rPr>
          <w:t xml:space="preserve">Provider - Compliance - Certification Not Compliant: </w:t>
        </w:r>
        <w:r>
          <w:t>Substantiated that a provider does not meet certification requirements through a discovery made from critical incident or complaint investigation, on</w:t>
        </w:r>
        <w:r>
          <w:t xml:space="preserve">site review, evaluation of renewal application, or other information received by the Department. This note category </w:t>
        </w:r>
        <w:r>
          <w:rPr>
            <w:i/>
          </w:rPr>
          <w:t>does not</w:t>
        </w:r>
        <w:r>
          <w:t xml:space="preserve"> include applicant that is not currently certified. Record </w:t>
        </w:r>
        <w:r>
          <w:rPr>
            <w:u w:val="single"/>
          </w:rPr>
          <w:t>date of substantiation in date field</w:t>
        </w:r>
        <w:r>
          <w:t xml:space="preserve"> (this becomes the </w:t>
        </w:r>
        <w:r>
          <w:rPr>
            <w:b/>
            <w:i/>
            <w:color w:val="FF0000"/>
            <w:u w:val="single"/>
          </w:rPr>
          <w:t>tracking date</w:t>
        </w:r>
        <w:r>
          <w:t xml:space="preserve"> for </w:t>
        </w:r>
        <w:r>
          <w:t xml:space="preserve">this compliance issue), and enter requirement(s) not met in text box. </w:t>
        </w:r>
      </w:ins>
    </w:p>
    <w:p w14:paraId="29E0F4C1" w14:textId="77777777" w:rsidR="00933ABF" w:rsidRDefault="00617DEC" w:rsidP="00933ABF">
      <w:pPr>
        <w:spacing w:after="200"/>
        <w:rPr>
          <w:ins w:id="840" w:author="Sue A Darby" w:date="2015-10-08T14:02:00Z"/>
        </w:rPr>
        <w:pPrChange w:id="841" w:author="Sue A Darby" w:date="2015-10-08T14:38:00Z">
          <w:pPr>
            <w:numPr>
              <w:numId w:val="2"/>
            </w:numPr>
            <w:ind w:left="720" w:hanging="360"/>
          </w:pPr>
        </w:pPrChange>
      </w:pPr>
      <w:bookmarkStart w:id="842" w:name="h.2u6wntf" w:colFirst="0" w:colLast="0"/>
      <w:bookmarkEnd w:id="842"/>
      <w:ins w:id="843" w:author="Sue A Darby" w:date="2015-10-08T14:02:00Z">
        <w:r>
          <w:rPr>
            <w:b/>
          </w:rPr>
          <w:t>Provider - Compliance - Corrective Action Complete:</w:t>
        </w:r>
        <w:r>
          <w:t xml:space="preserve"> Provider has provided evidence corrected action was taken and requirement(s) is met. Enter the </w:t>
        </w:r>
        <w:r>
          <w:rPr>
            <w:b/>
            <w:i/>
            <w:color w:val="FF0000"/>
            <w:u w:val="single"/>
          </w:rPr>
          <w:t>tracking date</w:t>
        </w:r>
        <w:r>
          <w:t xml:space="preserve"> in the date field.  Enter correction made in text box along with the date the evidence was provided to the department, along with any other applicable information.  (Note: This note is used when all items identified using this </w:t>
        </w:r>
        <w:r>
          <w:rPr>
            <w:b/>
            <w:i/>
            <w:color w:val="FF0000"/>
            <w:u w:val="single"/>
          </w:rPr>
          <w:t>tracking date</w:t>
        </w:r>
        <w:r>
          <w:t xml:space="preserve"> have been corr</w:t>
        </w:r>
        <w:r>
          <w:t>ected and the Non-Compliance Item can be closed.  For non-compliant status update, use the “Provider – Compliance – Status Update” note entry.</w:t>
        </w:r>
      </w:ins>
    </w:p>
    <w:p w14:paraId="361A68C1" w14:textId="77777777" w:rsidR="00933ABF" w:rsidRDefault="00617DEC" w:rsidP="00933ABF">
      <w:pPr>
        <w:spacing w:after="200"/>
        <w:rPr>
          <w:ins w:id="844" w:author="Sue A Darby" w:date="2015-10-08T14:02:00Z"/>
          <w:b/>
        </w:rPr>
        <w:pPrChange w:id="845" w:author="Sue A Darby" w:date="2015-10-08T14:38:00Z">
          <w:pPr>
            <w:numPr>
              <w:numId w:val="2"/>
            </w:numPr>
            <w:ind w:left="720" w:hanging="360"/>
          </w:pPr>
        </w:pPrChange>
      </w:pPr>
      <w:bookmarkStart w:id="846" w:name="h.19c6y18" w:colFirst="0" w:colLast="0"/>
      <w:bookmarkEnd w:id="846"/>
      <w:ins w:id="847" w:author="Sue A Darby" w:date="2015-10-08T14:02:00Z">
        <w:r>
          <w:rPr>
            <w:b/>
          </w:rPr>
          <w:t xml:space="preserve">Provider - Compliance - Issued Notice to Correct: </w:t>
        </w:r>
        <w:r>
          <w:t>Provider issued report of findings, email, or other written cor</w:t>
        </w:r>
        <w:r>
          <w:t xml:space="preserve">respondence requesting correction and a timeline to correct. (This note category </w:t>
        </w:r>
        <w:r>
          <w:rPr>
            <w:i/>
          </w:rPr>
          <w:t>does not</w:t>
        </w:r>
        <w:r>
          <w:t xml:space="preserve"> include applicant that is not currently certified.)  Enter the </w:t>
        </w:r>
        <w:r>
          <w:rPr>
            <w:b/>
            <w:i/>
            <w:color w:val="FF0000"/>
            <w:u w:val="single"/>
          </w:rPr>
          <w:t>tracking date</w:t>
        </w:r>
        <w:r>
          <w:t xml:space="preserve"> in the date field.  Record date sent to provider in the text box and briefly describe the</w:t>
        </w:r>
        <w:r>
          <w:t xml:space="preserve"> method of notice, correction needed, date due and confirmation that provider received notice. Emails may be copied into text box. </w:t>
        </w:r>
      </w:ins>
    </w:p>
    <w:p w14:paraId="2E318962" w14:textId="77777777" w:rsidR="00933ABF" w:rsidRDefault="00617DEC" w:rsidP="00933ABF">
      <w:pPr>
        <w:spacing w:after="200"/>
        <w:rPr>
          <w:ins w:id="848" w:author="Sue A Darby" w:date="2015-10-08T14:02:00Z"/>
        </w:rPr>
        <w:pPrChange w:id="849" w:author="Sue A Darby" w:date="2015-10-08T14:38:00Z">
          <w:pPr>
            <w:numPr>
              <w:numId w:val="2"/>
            </w:numPr>
            <w:ind w:left="720" w:hanging="360"/>
          </w:pPr>
        </w:pPrChange>
      </w:pPr>
      <w:bookmarkStart w:id="850" w:name="h.3tbugp1" w:colFirst="0" w:colLast="0"/>
      <w:bookmarkEnd w:id="850"/>
      <w:ins w:id="851" w:author="Sue A Darby" w:date="2015-10-08T14:02:00Z">
        <w:r>
          <w:rPr>
            <w:b/>
          </w:rPr>
          <w:t>Provider - Compliance – Status Update:</w:t>
        </w:r>
        <w:r>
          <w:t xml:space="preserve"> Provider has provided an update on completing requirements identified in the “Notice </w:t>
        </w:r>
        <w:r>
          <w:t xml:space="preserve">to Correct” notification sent to the provider.  Enter the </w:t>
        </w:r>
        <w:r>
          <w:rPr>
            <w:b/>
            <w:i/>
            <w:color w:val="FF0000"/>
            <w:u w:val="single"/>
          </w:rPr>
          <w:t>tracking date</w:t>
        </w:r>
        <w:r>
          <w:t xml:space="preserve"> in the date field.  In text box, enter the information the provider has given on correcting the identified deficiencies.  If the department allows a new due date, be sure this is indic</w:t>
        </w:r>
        <w:r>
          <w:t>ated as well.</w:t>
        </w:r>
      </w:ins>
    </w:p>
    <w:p w14:paraId="3D704334" w14:textId="77777777" w:rsidR="00933ABF" w:rsidRDefault="00617DEC" w:rsidP="00933ABF">
      <w:pPr>
        <w:spacing w:after="200"/>
        <w:rPr>
          <w:ins w:id="852" w:author="Sue A Darby" w:date="2015-10-08T14:02:00Z"/>
          <w:u w:val="single"/>
        </w:rPr>
        <w:pPrChange w:id="853" w:author="Sue A Darby" w:date="2015-10-08T14:38:00Z">
          <w:pPr>
            <w:numPr>
              <w:numId w:val="2"/>
            </w:numPr>
            <w:ind w:left="720" w:hanging="360"/>
          </w:pPr>
        </w:pPrChange>
      </w:pPr>
      <w:bookmarkStart w:id="854" w:name="h.28h4qwu" w:colFirst="0" w:colLast="0"/>
      <w:bookmarkEnd w:id="854"/>
      <w:ins w:id="855" w:author="Sue A Darby" w:date="2015-10-08T14:02:00Z">
        <w:r>
          <w:rPr>
            <w:b/>
          </w:rPr>
          <w:t>Provider – Provider - Audit/Overpayment Finding:</w:t>
        </w:r>
        <w:r>
          <w:t xml:space="preserve"> State has issued notice that provider must reimburse the state of Alaska. Enter date issued to provider in date field and briefly describe the audit findings, which State entity issued the Noti</w:t>
        </w:r>
        <w:r>
          <w:t>ce (PIU, SDS, etc), amount owed, subsequent action(s), etc</w:t>
        </w:r>
        <w:r>
          <w:rPr>
            <w:u w:val="single"/>
          </w:rPr>
          <w:t xml:space="preserve">. </w:t>
        </w:r>
      </w:ins>
    </w:p>
    <w:p w14:paraId="16CEEA20" w14:textId="77777777" w:rsidR="00933ABF" w:rsidRDefault="00617DEC" w:rsidP="00933ABF">
      <w:pPr>
        <w:spacing w:after="200"/>
        <w:rPr>
          <w:ins w:id="856" w:author="Sue A Darby" w:date="2015-10-08T14:02:00Z"/>
          <w:u w:val="single"/>
        </w:rPr>
        <w:pPrChange w:id="857" w:author="Sue A Darby" w:date="2015-10-08T14:38:00Z">
          <w:pPr>
            <w:numPr>
              <w:numId w:val="2"/>
            </w:numPr>
            <w:spacing w:after="200" w:line="276" w:lineRule="auto"/>
            <w:ind w:left="720" w:hanging="360"/>
          </w:pPr>
        </w:pPrChange>
      </w:pPr>
      <w:bookmarkStart w:id="858" w:name="h.nmf14n" w:colFirst="0" w:colLast="0"/>
      <w:bookmarkEnd w:id="858"/>
      <w:ins w:id="859" w:author="Sue A Darby" w:date="2015-10-08T14:02:00Z">
        <w:r>
          <w:t>Provider – Provider - Contact:  SDS has contacted the provider or provider has contacted SDS (examples; technical assistance, general concerns/question, clarification of requirement, resource nee</w:t>
        </w:r>
        <w:r>
          <w:t xml:space="preserve">d, etc.) Enter date of contact in date field and briefly describe contact method, issue and outcome in text field. </w:t>
        </w:r>
      </w:ins>
    </w:p>
    <w:p w14:paraId="1AF88500" w14:textId="77777777" w:rsidR="00933ABF" w:rsidRDefault="00617DEC" w:rsidP="00933ABF">
      <w:pPr>
        <w:spacing w:after="200"/>
        <w:rPr>
          <w:ins w:id="860" w:author="Sue A Darby" w:date="2015-10-08T14:02:00Z"/>
        </w:rPr>
        <w:pPrChange w:id="861" w:author="Sue A Darby" w:date="2015-10-08T14:38:00Z">
          <w:pPr>
            <w:numPr>
              <w:numId w:val="2"/>
            </w:numPr>
            <w:spacing w:after="200" w:line="276" w:lineRule="auto"/>
            <w:ind w:left="720" w:hanging="360"/>
          </w:pPr>
        </w:pPrChange>
      </w:pPr>
      <w:bookmarkStart w:id="862" w:name="h.37m2jsg" w:colFirst="0" w:colLast="0"/>
      <w:bookmarkEnd w:id="862"/>
      <w:ins w:id="863" w:author="Sue A Darby" w:date="2015-10-08T14:02:00Z">
        <w:r>
          <w:t>Provider-Record-Conversion: Provider hard copy file has been converted to established standardized format and is complete as of the date ent</w:t>
        </w:r>
        <w:r>
          <w:t>ered.</w:t>
        </w:r>
      </w:ins>
    </w:p>
    <w:p w14:paraId="4B130D64" w14:textId="77777777" w:rsidR="00933ABF" w:rsidRDefault="00617DEC" w:rsidP="00933ABF">
      <w:pPr>
        <w:spacing w:after="200"/>
        <w:rPr>
          <w:ins w:id="864" w:author="Sue A Darby" w:date="2015-10-08T14:02:00Z"/>
        </w:rPr>
        <w:pPrChange w:id="865" w:author="Sue A Darby" w:date="2015-10-08T14:38:00Z">
          <w:pPr>
            <w:numPr>
              <w:numId w:val="2"/>
            </w:numPr>
            <w:spacing w:after="200" w:line="276" w:lineRule="auto"/>
            <w:ind w:left="720" w:hanging="360"/>
          </w:pPr>
        </w:pPrChange>
      </w:pPr>
      <w:bookmarkStart w:id="866" w:name="h.1mrcu09" w:colFirst="0" w:colLast="0"/>
      <w:bookmarkEnd w:id="866"/>
      <w:ins w:id="867" w:author="Sue A Darby" w:date="2015-10-08T14:02:00Z">
        <w:r>
          <w:t>Provider-Record-Location: This is an internal tool so that files can be located within SDS among various employees in case the file needs to be located.</w:t>
        </w:r>
      </w:ins>
    </w:p>
    <w:p w14:paraId="34F59E9A" w14:textId="77777777" w:rsidR="00933ABF" w:rsidRDefault="00617DEC" w:rsidP="00933ABF">
      <w:pPr>
        <w:spacing w:after="200"/>
        <w:rPr>
          <w:ins w:id="868" w:author="Sue A Darby" w:date="2015-10-08T14:02:00Z"/>
          <w:b/>
        </w:rPr>
        <w:pPrChange w:id="869" w:author="Sue A Darby" w:date="2015-10-08T14:38:00Z">
          <w:pPr>
            <w:numPr>
              <w:numId w:val="2"/>
            </w:numPr>
            <w:ind w:left="720" w:hanging="360"/>
          </w:pPr>
        </w:pPrChange>
      </w:pPr>
      <w:bookmarkStart w:id="870" w:name="h.46r0co2" w:colFirst="0" w:colLast="0"/>
      <w:bookmarkEnd w:id="870"/>
      <w:ins w:id="871" w:author="Sue A Darby" w:date="2015-10-08T14:02:00Z">
        <w:r>
          <w:rPr>
            <w:b/>
          </w:rPr>
          <w:t xml:space="preserve">Provider - Sanction – Appeal: </w:t>
        </w:r>
        <w:r>
          <w:t>The provider was sanctioned and activated their appeal rights withi</w:t>
        </w:r>
        <w:r>
          <w:t>n the allotted 30 day time frame. The appeal is handled by AAGs in the AG office.</w:t>
        </w:r>
      </w:ins>
    </w:p>
    <w:p w14:paraId="4DD25BA7" w14:textId="77777777" w:rsidR="00933ABF" w:rsidRDefault="00617DEC" w:rsidP="00933ABF">
      <w:pPr>
        <w:spacing w:after="200"/>
        <w:rPr>
          <w:ins w:id="872" w:author="Sue A Darby" w:date="2015-10-08T14:02:00Z"/>
          <w:b/>
        </w:rPr>
        <w:pPrChange w:id="873" w:author="Sue A Darby" w:date="2015-10-08T14:38:00Z">
          <w:pPr>
            <w:numPr>
              <w:numId w:val="2"/>
            </w:numPr>
            <w:ind w:left="720" w:hanging="360"/>
          </w:pPr>
        </w:pPrChange>
      </w:pPr>
      <w:bookmarkStart w:id="874" w:name="h.2lwamvv" w:colFirst="0" w:colLast="0"/>
      <w:bookmarkEnd w:id="874"/>
      <w:ins w:id="875" w:author="Sue A Darby" w:date="2015-10-08T14:02:00Z">
        <w:r>
          <w:rPr>
            <w:b/>
          </w:rPr>
          <w:t>Provider - Sanction - Appeal – Resolution:</w:t>
        </w:r>
        <w:r>
          <w:t xml:space="preserve"> The provider was sanctioned, appealed the sanction, and there is an outcome to report. Notes will include what those outcomes are.</w:t>
        </w:r>
      </w:ins>
    </w:p>
    <w:p w14:paraId="1A12EA1D" w14:textId="77777777" w:rsidR="00933ABF" w:rsidRDefault="00617DEC" w:rsidP="00933ABF">
      <w:pPr>
        <w:spacing w:after="200"/>
        <w:rPr>
          <w:ins w:id="876" w:author="Sue A Darby" w:date="2015-10-08T14:02:00Z"/>
        </w:rPr>
        <w:pPrChange w:id="877" w:author="Sue A Darby" w:date="2015-10-08T14:38:00Z">
          <w:pPr>
            <w:numPr>
              <w:numId w:val="2"/>
            </w:numPr>
            <w:ind w:left="720" w:hanging="360"/>
          </w:pPr>
        </w:pPrChange>
      </w:pPr>
      <w:bookmarkStart w:id="878" w:name="h.111kx3o" w:colFirst="0" w:colLast="0"/>
      <w:bookmarkEnd w:id="878"/>
      <w:ins w:id="879" w:author="Sue A Darby" w:date="2015-10-08T14:02:00Z">
        <w:r>
          <w:rPr>
            <w:b/>
          </w:rPr>
          <w:t>Provider - Sanction – Education: Provider has been sanctioned using 7 AAC 105.410 (6): Mandatory attendance at provider education sessions; including one-on-one sessions</w:t>
        </w:r>
        <w:r>
          <w:t>. This sanction comes with 30 days appeal rights.</w:t>
        </w:r>
      </w:ins>
    </w:p>
    <w:p w14:paraId="62AC2935" w14:textId="77777777" w:rsidR="00933ABF" w:rsidRDefault="00617DEC" w:rsidP="00933ABF">
      <w:pPr>
        <w:spacing w:after="200"/>
        <w:rPr>
          <w:ins w:id="880" w:author="Sue A Darby" w:date="2015-10-08T14:02:00Z"/>
          <w:b/>
        </w:rPr>
        <w:pPrChange w:id="881" w:author="Sue A Darby" w:date="2015-10-08T14:38:00Z">
          <w:pPr>
            <w:numPr>
              <w:numId w:val="2"/>
            </w:numPr>
            <w:ind w:left="720" w:hanging="360"/>
          </w:pPr>
        </w:pPrChange>
      </w:pPr>
      <w:bookmarkStart w:id="882" w:name="h.3l18frh" w:colFirst="0" w:colLast="0"/>
      <w:bookmarkEnd w:id="882"/>
      <w:ins w:id="883" w:author="Sue A Darby" w:date="2015-10-08T14:02:00Z">
        <w:r>
          <w:rPr>
            <w:b/>
          </w:rPr>
          <w:t xml:space="preserve">Provider - Sanction - OIG Exclusion: </w:t>
        </w:r>
        <w:r>
          <w:t xml:space="preserve">The provider has been added to the Federal OIG Exclusion list by Program Integrity Unit (PIU).  </w:t>
        </w:r>
      </w:ins>
    </w:p>
    <w:p w14:paraId="01B5CBD2" w14:textId="77777777" w:rsidR="00933ABF" w:rsidRDefault="00617DEC" w:rsidP="00933ABF">
      <w:pPr>
        <w:spacing w:after="200"/>
        <w:rPr>
          <w:ins w:id="884" w:author="Sue A Darby" w:date="2015-10-08T14:02:00Z"/>
        </w:rPr>
        <w:pPrChange w:id="885" w:author="Sue A Darby" w:date="2015-10-08T14:38:00Z">
          <w:pPr>
            <w:numPr>
              <w:numId w:val="2"/>
            </w:numPr>
            <w:ind w:left="720" w:hanging="360"/>
          </w:pPr>
        </w:pPrChange>
      </w:pPr>
      <w:bookmarkStart w:id="886" w:name="h.206ipza" w:colFirst="0" w:colLast="0"/>
      <w:bookmarkEnd w:id="886"/>
      <w:ins w:id="887" w:author="Sue A Darby" w:date="2015-10-08T14:02:00Z">
        <w:r>
          <w:rPr>
            <w:b/>
          </w:rPr>
          <w:t xml:space="preserve">Provider - Sanction – Other: </w:t>
        </w:r>
        <w:r>
          <w:t xml:space="preserve">The provider has been sanctioned using any other sanctions listed under 7 AAC 105.410 other than those described in this document </w:t>
        </w:r>
        <w:r>
          <w:t>and listed in DS3.</w:t>
        </w:r>
      </w:ins>
    </w:p>
    <w:p w14:paraId="3658EA8A" w14:textId="77777777" w:rsidR="00933ABF" w:rsidRDefault="00617DEC" w:rsidP="00933ABF">
      <w:pPr>
        <w:spacing w:after="200"/>
        <w:rPr>
          <w:ins w:id="888" w:author="Sue A Darby" w:date="2015-10-08T14:02:00Z"/>
          <w:b/>
        </w:rPr>
        <w:pPrChange w:id="889" w:author="Sue A Darby" w:date="2015-10-08T14:38:00Z">
          <w:pPr>
            <w:numPr>
              <w:numId w:val="2"/>
            </w:numPr>
            <w:ind w:left="720" w:hanging="360"/>
          </w:pPr>
        </w:pPrChange>
      </w:pPr>
      <w:bookmarkStart w:id="890" w:name="h.4k668n3" w:colFirst="0" w:colLast="0"/>
      <w:bookmarkEnd w:id="890"/>
      <w:ins w:id="891" w:author="Sue A Darby" w:date="2015-10-08T14:02:00Z">
        <w:r>
          <w:rPr>
            <w:b/>
          </w:rPr>
          <w:t xml:space="preserve">Provider - Sanction - Prepayment Review: </w:t>
        </w:r>
        <w:r>
          <w:t>Provider has been sanctioned using 7 AAC 105.410 (8): Department review of all claims submitted by a provider before payment to the provider. This sanction comes with 30 days appeal rights.</w:t>
        </w:r>
      </w:ins>
    </w:p>
    <w:p w14:paraId="0C2A9345" w14:textId="77777777" w:rsidR="00933ABF" w:rsidRDefault="00617DEC" w:rsidP="00933ABF">
      <w:pPr>
        <w:spacing w:after="200"/>
        <w:rPr>
          <w:ins w:id="892" w:author="Sue A Darby" w:date="2015-10-08T14:02:00Z"/>
        </w:rPr>
        <w:pPrChange w:id="893" w:author="Sue A Darby" w:date="2015-10-08T14:38:00Z">
          <w:pPr>
            <w:numPr>
              <w:numId w:val="2"/>
            </w:numPr>
            <w:ind w:left="720" w:hanging="360"/>
          </w:pPr>
        </w:pPrChange>
      </w:pPr>
      <w:bookmarkStart w:id="894" w:name="h.2zbgiuw" w:colFirst="0" w:colLast="0"/>
      <w:bookmarkEnd w:id="894"/>
      <w:ins w:id="895" w:author="Sue A Darby" w:date="2015-10-08T14:02:00Z">
        <w:r>
          <w:rPr>
            <w:b/>
          </w:rPr>
          <w:t>Provid</w:t>
        </w:r>
        <w:r>
          <w:rPr>
            <w:b/>
          </w:rPr>
          <w:t xml:space="preserve">er - Sanction - Restriction/Withholding of payments: </w:t>
        </w:r>
        <w:r>
          <w:t>Provider has been sanctioned using 7 AAC 105.410 (3): Restriction or withholding of payments to a provider. This sanction comes with 30 days appeal rights.</w:t>
        </w:r>
      </w:ins>
    </w:p>
    <w:p w14:paraId="58606E18" w14:textId="77777777" w:rsidR="00933ABF" w:rsidRDefault="00617DEC" w:rsidP="00933ABF">
      <w:pPr>
        <w:spacing w:after="200"/>
        <w:rPr>
          <w:ins w:id="896" w:author="Sue A Darby" w:date="2015-10-08T14:02:00Z"/>
        </w:rPr>
        <w:pPrChange w:id="897" w:author="Sue A Darby" w:date="2015-10-08T14:38:00Z">
          <w:pPr>
            <w:numPr>
              <w:numId w:val="2"/>
            </w:numPr>
            <w:ind w:left="720" w:hanging="360"/>
          </w:pPr>
        </w:pPrChange>
      </w:pPr>
      <w:bookmarkStart w:id="898" w:name="h.1egqt2p" w:colFirst="0" w:colLast="0"/>
      <w:bookmarkEnd w:id="898"/>
      <w:ins w:id="899" w:author="Sue A Darby" w:date="2015-10-08T14:02:00Z">
        <w:r>
          <w:rPr>
            <w:b/>
          </w:rPr>
          <w:t>Provider – Sanction - Suspension from Medicaid:</w:t>
        </w:r>
        <w:r>
          <w:rPr>
            <w:b/>
          </w:rPr>
          <w:t xml:space="preserve"> </w:t>
        </w:r>
        <w:r>
          <w:t>Provider has been sanctioned using 7 AAC 105.410 (2):  Suspension of participation in the Medicaid program. This is a temporary sanction with 30 days appeal rights.</w:t>
        </w:r>
      </w:ins>
    </w:p>
    <w:p w14:paraId="066C791F" w14:textId="77777777" w:rsidR="00933ABF" w:rsidRDefault="00617DEC" w:rsidP="00933ABF">
      <w:pPr>
        <w:spacing w:after="200"/>
        <w:rPr>
          <w:ins w:id="900" w:author="Sue A Darby" w:date="2015-10-08T14:02:00Z"/>
        </w:rPr>
        <w:pPrChange w:id="901" w:author="Sue A Darby" w:date="2015-10-08T14:38:00Z">
          <w:pPr>
            <w:numPr>
              <w:numId w:val="2"/>
            </w:numPr>
            <w:ind w:left="720" w:hanging="360"/>
          </w:pPr>
        </w:pPrChange>
      </w:pPr>
      <w:bookmarkStart w:id="902" w:name="h.3ygebqi" w:colFirst="0" w:colLast="0"/>
      <w:bookmarkEnd w:id="902"/>
      <w:ins w:id="903" w:author="Sue A Darby" w:date="2015-10-08T14:02:00Z">
        <w:r>
          <w:rPr>
            <w:b/>
          </w:rPr>
          <w:t xml:space="preserve">Provider – Sanction - Termination from Medicaid: </w:t>
        </w:r>
        <w:r>
          <w:t xml:space="preserve">Provider has been sanctioned using 7 AAC </w:t>
        </w:r>
        <w:r>
          <w:t>105.410 (1): Termination from participation in the Medicaid program. This sanction comes with 30 days appeal rights. Once terminated, provider will be added to the State of Alaska exclusion list by Program Integrity Unit (PIU).</w:t>
        </w:r>
      </w:ins>
    </w:p>
    <w:p w14:paraId="0A6F4B0B" w14:textId="77777777" w:rsidR="00933ABF" w:rsidRDefault="00617DEC" w:rsidP="00933ABF">
      <w:pPr>
        <w:spacing w:after="200"/>
        <w:rPr>
          <w:ins w:id="904" w:author="Sue A Darby" w:date="2015-10-08T14:02:00Z"/>
          <w:b/>
        </w:rPr>
        <w:pPrChange w:id="905" w:author="Sue A Darby" w:date="2015-10-08T14:38:00Z">
          <w:pPr>
            <w:numPr>
              <w:numId w:val="2"/>
            </w:numPr>
            <w:spacing w:after="200" w:line="276" w:lineRule="auto"/>
            <w:ind w:left="720" w:hanging="360"/>
          </w:pPr>
        </w:pPrChange>
      </w:pPr>
      <w:bookmarkStart w:id="906" w:name="h.2dlolyb" w:colFirst="0" w:colLast="0"/>
      <w:bookmarkEnd w:id="906"/>
      <w:ins w:id="907" w:author="Sue A Darby" w:date="2015-10-08T14:02:00Z">
        <w:r>
          <w:t>Provider - Training – Care C</w:t>
        </w:r>
        <w:r>
          <w:t>oordination:</w:t>
        </w:r>
        <w:r>
          <w:rPr>
            <w:b/>
          </w:rPr>
          <w:t xml:space="preserve"> Provider has attended SDS required Care Coordination training. Enter date of training in date field and the name of the training completed in text box. </w:t>
        </w:r>
      </w:ins>
    </w:p>
    <w:p w14:paraId="6A9EA1FC" w14:textId="77777777" w:rsidR="00933ABF" w:rsidRDefault="00617DEC" w:rsidP="00933ABF">
      <w:pPr>
        <w:spacing w:after="200"/>
        <w:rPr>
          <w:ins w:id="908" w:author="Sue A Darby" w:date="2015-10-08T14:02:00Z"/>
          <w:b/>
        </w:rPr>
        <w:pPrChange w:id="909" w:author="Sue A Darby" w:date="2015-10-08T14:38:00Z">
          <w:pPr>
            <w:numPr>
              <w:numId w:val="2"/>
            </w:numPr>
            <w:spacing w:after="200" w:line="276" w:lineRule="auto"/>
            <w:ind w:left="720" w:hanging="360"/>
          </w:pPr>
        </w:pPrChange>
      </w:pPr>
      <w:bookmarkStart w:id="910" w:name="h.sqyw64" w:colFirst="0" w:colLast="0"/>
      <w:bookmarkEnd w:id="910"/>
      <w:ins w:id="911" w:author="Sue A Darby" w:date="2015-10-08T14:02:00Z">
        <w:r>
          <w:t>Provider - Training – Critical Incident Reporting:</w:t>
        </w:r>
        <w:r>
          <w:rPr>
            <w:b/>
          </w:rPr>
          <w:t xml:space="preserve"> </w:t>
        </w:r>
        <w:r>
          <w:rPr>
            <w:b/>
          </w:rPr>
          <w:t xml:space="preserve">Provider has attended Critical Incident Report training. Enter date of training in date field and the name of the individual who completed the training in the text box. </w:t>
        </w:r>
      </w:ins>
    </w:p>
    <w:p w14:paraId="62B93B34" w14:textId="77777777" w:rsidR="00933ABF" w:rsidRDefault="00617DEC" w:rsidP="00933ABF">
      <w:pPr>
        <w:spacing w:after="200"/>
        <w:rPr>
          <w:ins w:id="912" w:author="Sue A Darby" w:date="2015-10-08T14:02:00Z"/>
        </w:rPr>
        <w:pPrChange w:id="913" w:author="Sue A Darby" w:date="2015-10-08T14:38:00Z">
          <w:pPr>
            <w:numPr>
              <w:numId w:val="2"/>
            </w:numPr>
            <w:ind w:left="720" w:hanging="360"/>
          </w:pPr>
        </w:pPrChange>
      </w:pPr>
      <w:bookmarkStart w:id="914" w:name="h.3cqmetx" w:colFirst="0" w:colLast="0"/>
      <w:bookmarkEnd w:id="914"/>
      <w:ins w:id="915" w:author="Sue A Darby" w:date="2015-10-08T14:02:00Z">
        <w:r>
          <w:rPr>
            <w:b/>
          </w:rPr>
          <w:t>Provider - Training – Personal Care Assistance:</w:t>
        </w:r>
        <w:r>
          <w:t xml:space="preserve"> Administrator of PCA agency has attend</w:t>
        </w:r>
        <w:r>
          <w:t xml:space="preserve">ed SDS regulatory required training. Note of date of attendance in date field and in text identify the trainee </w:t>
        </w:r>
      </w:ins>
    </w:p>
    <w:p w14:paraId="772120FD" w14:textId="77777777" w:rsidR="00933ABF" w:rsidRDefault="00617DEC" w:rsidP="00933ABF">
      <w:pPr>
        <w:spacing w:after="200"/>
        <w:rPr>
          <w:ins w:id="916" w:author="Sue A Darby" w:date="2015-10-08T14:02:00Z"/>
        </w:rPr>
        <w:pPrChange w:id="917" w:author="Sue A Darby" w:date="2015-10-08T14:38:00Z">
          <w:pPr>
            <w:numPr>
              <w:numId w:val="2"/>
            </w:numPr>
            <w:ind w:left="720" w:hanging="360"/>
          </w:pPr>
        </w:pPrChange>
      </w:pPr>
      <w:bookmarkStart w:id="918" w:name="h.1rvwp1q" w:colFirst="0" w:colLast="0"/>
      <w:bookmarkEnd w:id="918"/>
      <w:ins w:id="919" w:author="Sue A Darby" w:date="2015-10-08T14:02:00Z">
        <w:r>
          <w:rPr>
            <w:b/>
          </w:rPr>
          <w:t>Provider - Training – Residential Supported Living:</w:t>
        </w:r>
        <w:r>
          <w:rPr>
            <w:b/>
          </w:rPr>
          <w:t xml:space="preserve"> Administrator/Owner has attended SDS training specific to Residential Supported Living Service. Note of date of attendance in date field and in text identify the trainee </w:t>
        </w:r>
      </w:ins>
    </w:p>
    <w:p w14:paraId="4CFB87B7" w14:textId="77777777" w:rsidR="00933ABF" w:rsidRDefault="00617DEC" w:rsidP="00933ABF">
      <w:pPr>
        <w:spacing w:after="200"/>
        <w:rPr>
          <w:ins w:id="920" w:author="Sue A Darby" w:date="2015-10-08T14:02:00Z"/>
          <w:b/>
        </w:rPr>
        <w:pPrChange w:id="921" w:author="Sue A Darby" w:date="2015-10-08T14:38:00Z">
          <w:pPr>
            <w:numPr>
              <w:numId w:val="2"/>
            </w:numPr>
            <w:ind w:left="720" w:hanging="360"/>
          </w:pPr>
        </w:pPrChange>
      </w:pPr>
      <w:bookmarkStart w:id="922" w:name="h.4bvk7pj" w:colFirst="0" w:colLast="0"/>
      <w:bookmarkEnd w:id="922"/>
      <w:ins w:id="923" w:author="Sue A Darby" w:date="2015-10-08T14:02:00Z">
        <w:r>
          <w:rPr>
            <w:b/>
          </w:rPr>
          <w:t xml:space="preserve">Provider – Waiver – CPR/FA: </w:t>
        </w:r>
        <w:r>
          <w:t>Provider has been granted a waiver of this requirement f</w:t>
        </w:r>
        <w:r>
          <w:t xml:space="preserve">or an individual PCA staff.  Note effective date of waiver in date field. Enter individual, city or town, and end date of waiver in text box and other applicable information. </w:t>
        </w:r>
      </w:ins>
    </w:p>
    <w:p w14:paraId="6892506B" w14:textId="77777777" w:rsidR="00933ABF" w:rsidRDefault="00617DEC">
      <w:ins w:id="924" w:author="Sue A Darby" w:date="2015-10-08T14:02:00Z">
        <w:r>
          <w:br w:type="page"/>
        </w:r>
      </w:ins>
    </w:p>
    <w:p w14:paraId="50240A03" w14:textId="77777777" w:rsidR="00933ABF" w:rsidRDefault="00933ABF">
      <w:pPr>
        <w:rPr>
          <w:ins w:id="925" w:author="Sue A Darby" w:date="2015-10-08T14:02:00Z"/>
        </w:rPr>
      </w:pPr>
    </w:p>
    <w:p w14:paraId="11A0F992" w14:textId="77777777" w:rsidR="00933ABF" w:rsidRDefault="00617DEC" w:rsidP="00933ABF">
      <w:pPr>
        <w:pStyle w:val="Heading1"/>
        <w:rPr>
          <w:ins w:id="926" w:author="Sue A Darby" w:date="2015-10-08T14:02:00Z"/>
          <w:b w:val="0"/>
        </w:rPr>
        <w:pPrChange w:id="927" w:author="Sue A Darby" w:date="2015-10-08T14:38:00Z">
          <w:pPr>
            <w:numPr>
              <w:numId w:val="16"/>
            </w:numPr>
            <w:ind w:left="720" w:hanging="360"/>
          </w:pPr>
        </w:pPrChange>
      </w:pPr>
      <w:bookmarkStart w:id="928" w:name="h.2r0uhxc" w:colFirst="0" w:colLast="0"/>
      <w:bookmarkEnd w:id="928"/>
      <w:ins w:id="929" w:author="Sue A Darby" w:date="2015-10-08T14:02:00Z">
        <w:r>
          <w:t>Application Received</w:t>
        </w:r>
      </w:ins>
    </w:p>
    <w:p w14:paraId="67931FC4" w14:textId="77777777" w:rsidR="00933ABF" w:rsidRDefault="00617DEC" w:rsidP="00933ABF">
      <w:pPr>
        <w:pStyle w:val="Heading2"/>
        <w:spacing w:before="0"/>
        <w:rPr>
          <w:ins w:id="930" w:author="Sue A Darby" w:date="2015-10-08T14:02:00Z"/>
          <w:b w:val="0"/>
        </w:rPr>
        <w:pPrChange w:id="931" w:author="Sue A Darby" w:date="2015-10-08T14:38:00Z">
          <w:pPr>
            <w:numPr>
              <w:numId w:val="16"/>
            </w:numPr>
            <w:ind w:left="720" w:hanging="360"/>
          </w:pPr>
        </w:pPrChange>
      </w:pPr>
      <w:bookmarkStart w:id="932" w:name="h.1664s55" w:colFirst="0" w:colLast="0"/>
      <w:bookmarkEnd w:id="932"/>
      <w:ins w:id="933" w:author="Sue A Darby" w:date="2015-10-08T14:02:00Z">
        <w:r>
          <w:t>Hard Copy (Front Desk or Fax)</w:t>
        </w:r>
      </w:ins>
    </w:p>
    <w:p w14:paraId="12369838" w14:textId="77777777" w:rsidR="00933ABF" w:rsidRDefault="00617DEC" w:rsidP="00933ABF">
      <w:pPr>
        <w:pStyle w:val="Heading3"/>
        <w:spacing w:before="0"/>
        <w:rPr>
          <w:ins w:id="934" w:author="Sue A Darby" w:date="2015-10-08T14:02:00Z"/>
          <w:b w:val="0"/>
        </w:rPr>
        <w:pPrChange w:id="935" w:author="Sue A Darby" w:date="2015-10-08T14:38:00Z">
          <w:pPr>
            <w:numPr>
              <w:numId w:val="16"/>
            </w:numPr>
            <w:ind w:left="720" w:hanging="360"/>
          </w:pPr>
        </w:pPrChange>
      </w:pPr>
      <w:bookmarkStart w:id="936" w:name="h.3q5sasy" w:colFirst="0" w:colLast="0"/>
      <w:bookmarkEnd w:id="936"/>
      <w:ins w:id="937" w:author="Sue A Darby" w:date="2015-10-08T14:02:00Z">
        <w:r>
          <w:t>Date Stamping Machine</w:t>
        </w:r>
      </w:ins>
    </w:p>
    <w:p w14:paraId="537A530A" w14:textId="77777777" w:rsidR="00933ABF" w:rsidRDefault="00617DEC" w:rsidP="00933ABF">
      <w:pPr>
        <w:spacing w:after="0"/>
        <w:rPr>
          <w:ins w:id="938" w:author="Sue A Darby" w:date="2015-10-08T14:02:00Z"/>
        </w:rPr>
        <w:pPrChange w:id="939" w:author="Sue A Darby" w:date="2015-10-08T14:38:00Z">
          <w:pPr>
            <w:numPr>
              <w:numId w:val="16"/>
            </w:numPr>
            <w:ind w:left="720" w:hanging="360"/>
          </w:pPr>
        </w:pPrChange>
      </w:pPr>
      <w:ins w:id="940" w:author="Sue A Darby" w:date="2015-10-08T14:02:00Z">
        <w:r>
          <w:t xml:space="preserve">All </w:t>
        </w:r>
        <w:r>
          <w:t xml:space="preserve">documents that come in via fax or front desk by drop off or mail need to be date stamped with SDS CERT &lt;date rec’d&gt;. </w:t>
        </w:r>
        <w:r>
          <w:rPr>
            <w:sz w:val="22"/>
            <w:szCs w:val="22"/>
          </w:rPr>
          <w:t>The</w:t>
        </w:r>
        <w:r>
          <w:t xml:space="preserve"> exact instructions for using the machine are posted by the machine.</w:t>
        </w:r>
      </w:ins>
    </w:p>
    <w:p w14:paraId="16D09767" w14:textId="77777777" w:rsidR="00933ABF" w:rsidRDefault="00617DEC" w:rsidP="00933ABF">
      <w:pPr>
        <w:pStyle w:val="Heading2"/>
        <w:spacing w:before="0"/>
        <w:rPr>
          <w:ins w:id="941" w:author="Sue A Darby" w:date="2015-10-08T14:02:00Z"/>
          <w:b w:val="0"/>
        </w:rPr>
        <w:pPrChange w:id="942" w:author="Sue A Darby" w:date="2015-10-08T14:38:00Z">
          <w:pPr>
            <w:numPr>
              <w:numId w:val="16"/>
            </w:numPr>
            <w:ind w:left="720" w:hanging="360"/>
          </w:pPr>
        </w:pPrChange>
      </w:pPr>
      <w:bookmarkStart w:id="943" w:name="h.25b2l0r" w:colFirst="0" w:colLast="0"/>
      <w:bookmarkEnd w:id="943"/>
      <w:ins w:id="944" w:author="Sue A Darby" w:date="2015-10-08T14:02:00Z">
        <w:r>
          <w:t>Email</w:t>
        </w:r>
      </w:ins>
    </w:p>
    <w:p w14:paraId="5B4D0C0E" w14:textId="77777777" w:rsidR="00933ABF" w:rsidRDefault="00617DEC" w:rsidP="00933ABF">
      <w:pPr>
        <w:pStyle w:val="Heading3"/>
        <w:spacing w:before="0"/>
        <w:rPr>
          <w:ins w:id="945" w:author="Sue A Darby" w:date="2015-10-08T14:02:00Z"/>
          <w:b w:val="0"/>
        </w:rPr>
        <w:pPrChange w:id="946" w:author="Sue A Darby" w:date="2015-10-08T14:38:00Z">
          <w:pPr>
            <w:numPr>
              <w:numId w:val="16"/>
            </w:numPr>
            <w:ind w:left="720" w:hanging="360"/>
          </w:pPr>
        </w:pPrChange>
      </w:pPr>
      <w:bookmarkStart w:id="947" w:name="h.kgcv8k" w:colFirst="0" w:colLast="0"/>
      <w:bookmarkEnd w:id="947"/>
      <w:ins w:id="948" w:author="Sue A Darby" w:date="2015-10-08T14:02:00Z">
        <w:r>
          <w:t>Adobe</w:t>
        </w:r>
      </w:ins>
    </w:p>
    <w:p w14:paraId="35D4536C" w14:textId="77777777" w:rsidR="00933ABF" w:rsidRDefault="00617DEC" w:rsidP="00933ABF">
      <w:pPr>
        <w:spacing w:after="0"/>
        <w:rPr>
          <w:ins w:id="949" w:author="Sue A Darby" w:date="2015-10-08T14:02:00Z"/>
          <w:sz w:val="22"/>
          <w:szCs w:val="22"/>
        </w:rPr>
        <w:pPrChange w:id="950" w:author="Sue A Darby" w:date="2015-10-08T14:38:00Z">
          <w:pPr>
            <w:numPr>
              <w:numId w:val="16"/>
            </w:numPr>
            <w:ind w:left="720" w:hanging="360"/>
          </w:pPr>
        </w:pPrChange>
      </w:pPr>
      <w:ins w:id="951" w:author="Sue A Darby" w:date="2015-10-08T14:02:00Z">
        <w:r>
          <w:t>Frequently applications and change forms come via email and before printing it is possible to use Adobe Pro to add a footer date stamp. (As of this writing there are only 2 copies of Pro in the unit, the SST and the unit Laptop have them but there is an En</w:t>
        </w:r>
        <w:r>
          <w:t>terprise license available for everyone else pending management approval and request. When this is available for everyone the additional steps can be added here.)</w:t>
        </w:r>
      </w:ins>
    </w:p>
    <w:p w14:paraId="2D912403" w14:textId="77777777" w:rsidR="00933ABF" w:rsidRDefault="00933ABF" w:rsidP="00933ABF">
      <w:pPr>
        <w:spacing w:after="0"/>
        <w:rPr>
          <w:ins w:id="952" w:author="Sue A Darby" w:date="2015-10-08T14:02:00Z"/>
          <w:sz w:val="22"/>
          <w:szCs w:val="22"/>
        </w:rPr>
        <w:pPrChange w:id="953" w:author="Sue A Darby" w:date="2015-10-08T14:38:00Z">
          <w:pPr>
            <w:numPr>
              <w:numId w:val="16"/>
            </w:numPr>
            <w:ind w:left="720" w:hanging="360"/>
          </w:pPr>
        </w:pPrChange>
      </w:pPr>
    </w:p>
    <w:p w14:paraId="341F4F66" w14:textId="77777777" w:rsidR="00933ABF" w:rsidRDefault="00617DEC">
      <w:pPr>
        <w:numPr>
          <w:ilvl w:val="3"/>
          <w:numId w:val="6"/>
        </w:numPr>
        <w:spacing w:after="0"/>
        <w:ind w:left="360" w:hanging="270"/>
        <w:rPr>
          <w:ins w:id="954" w:author="Sue A Darby" w:date="2015-10-08T14:02:00Z"/>
        </w:rPr>
      </w:pPr>
      <w:ins w:id="955" w:author="Sue A Darby" w:date="2015-10-08T14:02:00Z">
        <w:r>
          <w:rPr>
            <w:rFonts w:ascii="Times New Roman" w:eastAsia="Times New Roman" w:hAnsi="Times New Roman" w:cs="Times New Roman"/>
          </w:rPr>
          <w:t xml:space="preserve">All pages of the application at the time of receipt and subsequent documents sent after the </w:t>
        </w:r>
        <w:r>
          <w:rPr>
            <w:rFonts w:ascii="Times New Roman" w:eastAsia="Times New Roman" w:hAnsi="Times New Roman" w:cs="Times New Roman"/>
          </w:rPr>
          <w:t>application is pended must be date stamped whether they are received by fax, hand delivered, mailed, or emailed.</w:t>
        </w:r>
      </w:ins>
    </w:p>
    <w:p w14:paraId="3035BA65" w14:textId="77777777" w:rsidR="00933ABF" w:rsidRDefault="00933ABF" w:rsidP="00933ABF">
      <w:pPr>
        <w:spacing w:after="0"/>
        <w:rPr>
          <w:ins w:id="956" w:author="Sue A Darby" w:date="2015-10-08T14:02:00Z"/>
        </w:rPr>
        <w:pPrChange w:id="957" w:author="Sue A Darby" w:date="2015-10-08T14:38:00Z">
          <w:pPr>
            <w:numPr>
              <w:numId w:val="16"/>
            </w:numPr>
            <w:ind w:left="720" w:hanging="360"/>
          </w:pPr>
        </w:pPrChange>
      </w:pPr>
    </w:p>
    <w:p w14:paraId="183C9354" w14:textId="77777777" w:rsidR="00933ABF" w:rsidRDefault="00617DEC">
      <w:ins w:id="958" w:author="Sue A Darby" w:date="2015-10-08T14:02:00Z">
        <w:r>
          <w:br w:type="page"/>
        </w:r>
      </w:ins>
    </w:p>
    <w:p w14:paraId="66ECC0CD" w14:textId="77777777" w:rsidR="00933ABF" w:rsidRDefault="00933ABF">
      <w:pPr>
        <w:rPr>
          <w:ins w:id="959" w:author="Sue A Darby" w:date="2015-10-08T14:02:00Z"/>
        </w:rPr>
      </w:pPr>
    </w:p>
    <w:p w14:paraId="23AD56A9" w14:textId="77777777" w:rsidR="00933ABF" w:rsidRDefault="00617DEC" w:rsidP="00933ABF">
      <w:pPr>
        <w:pStyle w:val="Heading1"/>
        <w:spacing w:before="0"/>
        <w:rPr>
          <w:ins w:id="960" w:author="Sue A Darby" w:date="2015-10-08T14:02:00Z"/>
          <w:b w:val="0"/>
        </w:rPr>
        <w:pPrChange w:id="961" w:author="Sue A Darby" w:date="2015-10-08T14:38:00Z">
          <w:pPr>
            <w:numPr>
              <w:numId w:val="16"/>
            </w:numPr>
            <w:ind w:left="720" w:hanging="360"/>
          </w:pPr>
        </w:pPrChange>
      </w:pPr>
      <w:bookmarkStart w:id="962" w:name="h.34g0dwd" w:colFirst="0" w:colLast="0"/>
      <w:bookmarkEnd w:id="962"/>
      <w:ins w:id="963" w:author="Sue A Darby" w:date="2015-10-08T14:02:00Z">
        <w:r>
          <w:t>New Providers</w:t>
        </w:r>
      </w:ins>
    </w:p>
    <w:p w14:paraId="4BE2513C" w14:textId="77777777" w:rsidR="00933ABF" w:rsidRDefault="00617DEC">
      <w:pPr>
        <w:numPr>
          <w:ilvl w:val="3"/>
          <w:numId w:val="6"/>
        </w:numPr>
        <w:spacing w:after="0"/>
        <w:ind w:left="360" w:hanging="270"/>
        <w:rPr>
          <w:ins w:id="964" w:author="Sue A Darby" w:date="2015-10-08T14:02:00Z"/>
        </w:rPr>
      </w:pPr>
      <w:ins w:id="965" w:author="Sue A Darby" w:date="2015-10-08T14:02:00Z">
        <w:r>
          <w:rPr>
            <w:rFonts w:ascii="Times New Roman" w:eastAsia="Times New Roman" w:hAnsi="Times New Roman" w:cs="Times New Roman"/>
          </w:rPr>
          <w:t xml:space="preserve">Within two business days of application receipt, Administrative Support staff inputs provider/applicant information into DS3 </w:t>
        </w:r>
        <w:r>
          <w:rPr>
            <w:rFonts w:ascii="Times New Roman" w:eastAsia="Times New Roman" w:hAnsi="Times New Roman" w:cs="Times New Roman"/>
          </w:rPr>
          <w:t>including application received date.</w:t>
        </w:r>
      </w:ins>
    </w:p>
    <w:p w14:paraId="44533B58" w14:textId="77777777" w:rsidR="00933ABF" w:rsidRDefault="00617DEC">
      <w:pPr>
        <w:numPr>
          <w:ilvl w:val="0"/>
          <w:numId w:val="6"/>
        </w:numPr>
        <w:spacing w:after="0"/>
        <w:ind w:left="360" w:hanging="360"/>
        <w:contextualSpacing/>
        <w:rPr>
          <w:ins w:id="966" w:author="Sue A Darby" w:date="2015-10-08T14:02:00Z"/>
        </w:rPr>
      </w:pPr>
      <w:ins w:id="967" w:author="Sue A Darby" w:date="2015-10-08T14:02:00Z">
        <w:r>
          <w:rPr>
            <w:rFonts w:ascii="Times New Roman" w:eastAsia="Times New Roman" w:hAnsi="Times New Roman" w:cs="Times New Roman"/>
          </w:rPr>
          <w:t>DS3 note is entered identifying assigned reviewer using the “Provider - Provider - Record Location” case note title.</w:t>
        </w:r>
      </w:ins>
    </w:p>
    <w:p w14:paraId="481882EC" w14:textId="77777777" w:rsidR="00933ABF" w:rsidRDefault="00933ABF" w:rsidP="00933ABF">
      <w:pPr>
        <w:rPr>
          <w:ins w:id="968" w:author="Sue A Darby" w:date="2015-10-08T14:02:00Z"/>
        </w:rPr>
        <w:pPrChange w:id="969" w:author="Sue A Darby" w:date="2015-10-08T14:38:00Z">
          <w:pPr>
            <w:numPr>
              <w:numId w:val="16"/>
            </w:numPr>
            <w:ind w:left="720" w:hanging="360"/>
          </w:pPr>
        </w:pPrChange>
      </w:pPr>
    </w:p>
    <w:p w14:paraId="6F637D69" w14:textId="77777777" w:rsidR="00933ABF" w:rsidRDefault="00617DEC" w:rsidP="00933ABF">
      <w:pPr>
        <w:spacing w:after="0"/>
        <w:rPr>
          <w:ins w:id="970" w:author="Sue A Darby" w:date="2015-10-08T14:02:00Z"/>
          <w:b/>
        </w:rPr>
        <w:pPrChange w:id="971" w:author="Sue A Darby" w:date="2015-10-08T14:38:00Z">
          <w:pPr>
            <w:numPr>
              <w:numId w:val="16"/>
            </w:numPr>
            <w:ind w:left="720" w:hanging="360"/>
          </w:pPr>
        </w:pPrChange>
      </w:pPr>
      <w:ins w:id="972" w:author="Sue A Darby" w:date="2015-10-08T14:02:00Z">
        <w:r>
          <w:t xml:space="preserve">This </w:t>
        </w:r>
        <w:r>
          <w:rPr>
            <w:sz w:val="22"/>
            <w:szCs w:val="22"/>
          </w:rPr>
          <w:t>is</w:t>
        </w:r>
        <w:r>
          <w:t xml:space="preserve"> for new Organizations (agencies), Care Coordinators (individuals) and for Habilitation Homes </w:t>
        </w:r>
        <w:r>
          <w:t>that are contracted to an agency (OCS and Assisted Living homes are setup as an Organization)</w:t>
        </w:r>
      </w:ins>
    </w:p>
    <w:p w14:paraId="56CF11A4" w14:textId="77777777" w:rsidR="00933ABF" w:rsidRDefault="00617DEC" w:rsidP="00933ABF">
      <w:pPr>
        <w:numPr>
          <w:ilvl w:val="0"/>
          <w:numId w:val="12"/>
        </w:numPr>
        <w:spacing w:after="0"/>
        <w:ind w:hanging="360"/>
        <w:contextualSpacing/>
        <w:rPr>
          <w:del w:id="973" w:author="Sue A Darby" w:date="2015-10-08T14:02:00Z"/>
        </w:rPr>
        <w:pPrChange w:id="974" w:author="Sue A Darby" w:date="2015-10-08T14:38:00Z">
          <w:pPr/>
        </w:pPrChange>
      </w:pPr>
      <w:del w:id="975" w:author="Sue A Darby" w:date="2015-10-08T14:02:00Z">
        <w:r>
          <w:delText>Procedure to Add a New Care Coordinator</w:delText>
        </w:r>
      </w:del>
    </w:p>
    <w:p w14:paraId="60E49B04" w14:textId="77777777" w:rsidR="00933ABF" w:rsidRDefault="00617DEC" w:rsidP="00933ABF">
      <w:pPr>
        <w:numPr>
          <w:ilvl w:val="0"/>
          <w:numId w:val="12"/>
        </w:numPr>
        <w:spacing w:after="0"/>
        <w:ind w:hanging="360"/>
        <w:contextualSpacing/>
        <w:rPr>
          <w:ins w:id="976" w:author="Sue A Darby" w:date="2015-08-28T08:57:00Z"/>
        </w:rPr>
        <w:pPrChange w:id="977" w:author="Sue A Darby" w:date="2015-10-08T14:38:00Z">
          <w:pPr>
            <w:numPr>
              <w:numId w:val="16"/>
            </w:numPr>
            <w:ind w:left="720" w:hanging="360"/>
          </w:pPr>
        </w:pPrChange>
      </w:pPr>
      <w:r>
        <w:t>While logged into DS3</w:t>
      </w:r>
    </w:p>
    <w:p w14:paraId="3D1BCB82" w14:textId="77777777" w:rsidR="00933ABF" w:rsidRDefault="00617DEC" w:rsidP="00933ABF">
      <w:pPr>
        <w:numPr>
          <w:ilvl w:val="1"/>
          <w:numId w:val="16"/>
        </w:numPr>
        <w:spacing w:after="0"/>
        <w:ind w:hanging="360"/>
        <w:rPr>
          <w:ins w:id="978" w:author="Sue A Darby" w:date="2015-08-28T08:57:00Z"/>
          <w:sz w:val="20"/>
          <w:szCs w:val="20"/>
        </w:rPr>
        <w:pPrChange w:id="979" w:author="Sue A Darby" w:date="2015-10-08T14:38:00Z">
          <w:pPr>
            <w:numPr>
              <w:numId w:val="16"/>
            </w:numPr>
            <w:ind w:left="720" w:hanging="360"/>
          </w:pPr>
        </w:pPrChange>
      </w:pPr>
      <w:r>
        <w:rPr>
          <w:sz w:val="20"/>
          <w:szCs w:val="20"/>
        </w:rPr>
        <w:t xml:space="preserve"> pull down the Provider Menu </w:t>
      </w:r>
    </w:p>
    <w:p w14:paraId="6E5B1902" w14:textId="77777777" w:rsidR="00933ABF" w:rsidRDefault="00617DEC" w:rsidP="00933ABF">
      <w:pPr>
        <w:numPr>
          <w:ilvl w:val="1"/>
          <w:numId w:val="16"/>
        </w:numPr>
        <w:spacing w:after="0"/>
        <w:ind w:hanging="360"/>
        <w:rPr>
          <w:sz w:val="20"/>
          <w:szCs w:val="20"/>
        </w:rPr>
        <w:pPrChange w:id="980" w:author="Sue A Darby" w:date="2015-10-08T14:38:00Z">
          <w:pPr>
            <w:numPr>
              <w:numId w:val="16"/>
            </w:numPr>
            <w:ind w:left="720" w:hanging="360"/>
          </w:pPr>
        </w:pPrChange>
      </w:pPr>
      <w:del w:id="981" w:author="Sue A Darby" w:date="2015-08-28T08:57:00Z">
        <w:r>
          <w:rPr>
            <w:sz w:val="20"/>
            <w:szCs w:val="20"/>
          </w:rPr>
          <w:delText>and c</w:delText>
        </w:r>
      </w:del>
      <w:ins w:id="982" w:author="Sue A Darby" w:date="2015-08-28T08:57:00Z">
        <w:r>
          <w:rPr>
            <w:sz w:val="20"/>
            <w:szCs w:val="20"/>
          </w:rPr>
          <w:t>c</w:t>
        </w:r>
      </w:ins>
      <w:r>
        <w:rPr>
          <w:sz w:val="20"/>
          <w:szCs w:val="20"/>
        </w:rPr>
        <w:t>lick on Create Provider</w:t>
      </w:r>
    </w:p>
    <w:p w14:paraId="37DB5950" w14:textId="77777777" w:rsidR="00933ABF" w:rsidRDefault="00617DEC" w:rsidP="00933ABF">
      <w:pPr>
        <w:spacing w:after="0"/>
        <w:jc w:val="center"/>
        <w:rPr>
          <w:ins w:id="983" w:author="Sue A Darby" w:date="2015-08-28T10:39:00Z"/>
        </w:rPr>
        <w:pPrChange w:id="984" w:author="Sue A Darby" w:date="2015-10-08T14:38:00Z">
          <w:pPr/>
        </w:pPrChange>
      </w:pPr>
      <w:ins w:id="985" w:author="Sue A Darby" w:date="2015-08-28T12:26:00Z">
        <w:r>
          <w:rPr>
            <w:noProof/>
          </w:rPr>
          <w:drawing>
            <wp:inline distT="0" distB="0" distL="0" distR="0" wp14:anchorId="4AE4F33D" wp14:editId="4C54375D">
              <wp:extent cx="5207255" cy="1133838"/>
              <wp:effectExtent l="38100" t="38100" r="38100" b="38100"/>
              <wp:docPr id="7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
                      <a:srcRect t="12360" r="23692" b="66244"/>
                      <a:stretch>
                        <a:fillRect/>
                      </a:stretch>
                    </pic:blipFill>
                    <pic:spPr>
                      <a:xfrm>
                        <a:off x="0" y="0"/>
                        <a:ext cx="5207255" cy="1133838"/>
                      </a:xfrm>
                      <a:prstGeom prst="rect">
                        <a:avLst/>
                      </a:prstGeom>
                      <a:ln w="38100">
                        <a:solidFill>
                          <a:srgbClr val="000000"/>
                        </a:solidFill>
                        <a:prstDash val="solid"/>
                      </a:ln>
                    </pic:spPr>
                  </pic:pic>
                </a:graphicData>
              </a:graphic>
            </wp:inline>
          </w:drawing>
        </w:r>
      </w:ins>
      <w:del w:id="986" w:author="Sue A Darby" w:date="2015-08-28T12:26:00Z">
        <w:r>
          <w:rPr>
            <w:noProof/>
          </w:rPr>
          <w:drawing>
            <wp:inline distT="0" distB="0" distL="0" distR="0" wp14:anchorId="55DCBA35" wp14:editId="0FE071C7">
              <wp:extent cx="5183614" cy="1415532"/>
              <wp:effectExtent l="38100" t="38100" r="38100" b="38100"/>
              <wp:docPr id="8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
                      <a:srcRect t="18712" r="29444" b="55521"/>
                      <a:stretch>
                        <a:fillRect/>
                      </a:stretch>
                    </pic:blipFill>
                    <pic:spPr>
                      <a:xfrm>
                        <a:off x="0" y="0"/>
                        <a:ext cx="5183614" cy="1415532"/>
                      </a:xfrm>
                      <a:prstGeom prst="rect">
                        <a:avLst/>
                      </a:prstGeom>
                      <a:ln w="38100">
                        <a:solidFill>
                          <a:srgbClr val="000000"/>
                        </a:solidFill>
                        <a:prstDash val="solid"/>
                      </a:ln>
                    </pic:spPr>
                  </pic:pic>
                </a:graphicData>
              </a:graphic>
            </wp:inline>
          </w:drawing>
        </w:r>
      </w:del>
    </w:p>
    <w:p w14:paraId="74FE2801" w14:textId="77777777" w:rsidR="00933ABF" w:rsidRDefault="00933ABF" w:rsidP="00933ABF">
      <w:pPr>
        <w:spacing w:after="0"/>
        <w:jc w:val="center"/>
        <w:rPr>
          <w:del w:id="987" w:author="Sue A Darby" w:date="2015-08-28T10:39:00Z"/>
        </w:rPr>
        <w:pPrChange w:id="988" w:author="Sue A Darby" w:date="2015-10-08T14:38:00Z">
          <w:pPr/>
        </w:pPrChange>
      </w:pPr>
    </w:p>
    <w:p w14:paraId="55519550" w14:textId="77777777" w:rsidR="00933ABF" w:rsidRDefault="00617DEC" w:rsidP="00933ABF">
      <w:pPr>
        <w:numPr>
          <w:ilvl w:val="0"/>
          <w:numId w:val="16"/>
        </w:numPr>
        <w:spacing w:after="0"/>
        <w:ind w:hanging="360"/>
        <w:rPr>
          <w:ins w:id="989" w:author="Sue A Darby" w:date="2015-08-28T10:37:00Z"/>
          <w:sz w:val="20"/>
          <w:szCs w:val="20"/>
        </w:rPr>
        <w:pPrChange w:id="990" w:author="Sue A Darby" w:date="2015-10-08T14:38:00Z">
          <w:pPr>
            <w:numPr>
              <w:numId w:val="16"/>
            </w:numPr>
            <w:ind w:left="720" w:hanging="360"/>
          </w:pPr>
        </w:pPrChange>
      </w:pPr>
      <w:ins w:id="991" w:author="Sue A Darby" w:date="2015-08-28T10:37:00Z">
        <w:r>
          <w:rPr>
            <w:sz w:val="20"/>
            <w:szCs w:val="20"/>
          </w:rPr>
          <w:t>For an Agency (Organization) select the Organization Tab</w:t>
        </w:r>
      </w:ins>
    </w:p>
    <w:p w14:paraId="35DA0E15" w14:textId="77777777" w:rsidR="00933ABF" w:rsidRDefault="00617DEC" w:rsidP="00933ABF">
      <w:pPr>
        <w:numPr>
          <w:ilvl w:val="1"/>
          <w:numId w:val="16"/>
        </w:numPr>
        <w:spacing w:after="0"/>
        <w:ind w:hanging="360"/>
        <w:rPr>
          <w:ins w:id="992" w:author="Sue A Darby" w:date="2015-08-28T10:37:00Z"/>
          <w:sz w:val="20"/>
          <w:szCs w:val="20"/>
        </w:rPr>
        <w:pPrChange w:id="993" w:author="Sue A Darby" w:date="2015-10-08T14:38:00Z">
          <w:pPr>
            <w:numPr>
              <w:numId w:val="16"/>
            </w:numPr>
            <w:ind w:left="720" w:hanging="360"/>
          </w:pPr>
        </w:pPrChange>
      </w:pPr>
      <w:ins w:id="994" w:author="Sue A Darby" w:date="2015-08-28T10:37:00Z">
        <w:r>
          <w:rPr>
            <w:sz w:val="20"/>
            <w:szCs w:val="20"/>
          </w:rPr>
          <w:t>Add the Agency Name</w:t>
        </w:r>
      </w:ins>
    </w:p>
    <w:p w14:paraId="095B0450" w14:textId="77777777" w:rsidR="00933ABF" w:rsidRDefault="00617DEC" w:rsidP="00933ABF">
      <w:pPr>
        <w:numPr>
          <w:ilvl w:val="1"/>
          <w:numId w:val="16"/>
        </w:numPr>
        <w:spacing w:after="0"/>
        <w:ind w:hanging="360"/>
        <w:rPr>
          <w:ins w:id="995" w:author="Sue A Darby" w:date="2015-08-28T10:37:00Z"/>
          <w:sz w:val="20"/>
          <w:szCs w:val="20"/>
        </w:rPr>
        <w:pPrChange w:id="996" w:author="Sue A Darby" w:date="2015-10-08T14:38:00Z">
          <w:pPr>
            <w:numPr>
              <w:numId w:val="16"/>
            </w:numPr>
            <w:ind w:left="720" w:hanging="360"/>
          </w:pPr>
        </w:pPrChange>
      </w:pPr>
      <w:ins w:id="997" w:author="Sue A Darby" w:date="2015-08-28T10:37:00Z">
        <w:r>
          <w:rPr>
            <w:sz w:val="20"/>
            <w:szCs w:val="20"/>
          </w:rPr>
          <w:t>Add the Region served</w:t>
        </w:r>
      </w:ins>
    </w:p>
    <w:p w14:paraId="03C12BE3" w14:textId="77777777" w:rsidR="00933ABF" w:rsidRDefault="00617DEC" w:rsidP="00933ABF">
      <w:pPr>
        <w:spacing w:after="0"/>
        <w:jc w:val="center"/>
        <w:rPr>
          <w:ins w:id="998" w:author="Sue A Darby" w:date="2015-08-28T10:37:00Z"/>
          <w:sz w:val="20"/>
          <w:szCs w:val="20"/>
        </w:rPr>
        <w:pPrChange w:id="999" w:author="Sue A Darby" w:date="2015-10-08T14:38:00Z">
          <w:pPr>
            <w:numPr>
              <w:numId w:val="16"/>
            </w:numPr>
            <w:ind w:left="720" w:hanging="360"/>
          </w:pPr>
        </w:pPrChange>
      </w:pPr>
      <w:ins w:id="1000" w:author="Sue A Darby" w:date="2015-08-28T10:37:00Z">
        <w:r>
          <w:rPr>
            <w:noProof/>
          </w:rPr>
          <w:drawing>
            <wp:inline distT="0" distB="0" distL="0" distR="0" wp14:anchorId="30798FB3" wp14:editId="428A868A">
              <wp:extent cx="5120640" cy="2158287"/>
              <wp:effectExtent l="38100" t="38100" r="38100" b="38100"/>
              <wp:docPr id="7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1"/>
                      <a:srcRect t="23551" r="29743" b="38318"/>
                      <a:stretch>
                        <a:fillRect/>
                      </a:stretch>
                    </pic:blipFill>
                    <pic:spPr>
                      <a:xfrm>
                        <a:off x="0" y="0"/>
                        <a:ext cx="5120640" cy="2158287"/>
                      </a:xfrm>
                      <a:prstGeom prst="rect">
                        <a:avLst/>
                      </a:prstGeom>
                      <a:ln w="38100">
                        <a:solidFill>
                          <a:srgbClr val="000000"/>
                        </a:solidFill>
                        <a:prstDash val="solid"/>
                      </a:ln>
                    </pic:spPr>
                  </pic:pic>
                </a:graphicData>
              </a:graphic>
            </wp:inline>
          </w:drawing>
        </w:r>
      </w:ins>
    </w:p>
    <w:p w14:paraId="24BD4722" w14:textId="77777777" w:rsidR="00933ABF" w:rsidRDefault="00617DEC" w:rsidP="00933ABF">
      <w:pPr>
        <w:numPr>
          <w:ilvl w:val="0"/>
          <w:numId w:val="16"/>
        </w:numPr>
        <w:spacing w:after="0"/>
        <w:ind w:hanging="360"/>
        <w:rPr>
          <w:sz w:val="20"/>
          <w:szCs w:val="20"/>
        </w:rPr>
        <w:pPrChange w:id="1001" w:author="Sue A Darby" w:date="2015-10-08T14:38:00Z">
          <w:pPr>
            <w:numPr>
              <w:numId w:val="16"/>
            </w:numPr>
            <w:ind w:left="720" w:hanging="360"/>
          </w:pPr>
        </w:pPrChange>
      </w:pPr>
      <w:ins w:id="1002" w:author="Sue A Darby" w:date="2015-08-28T10:37:00Z">
        <w:r>
          <w:rPr>
            <w:sz w:val="20"/>
            <w:szCs w:val="20"/>
          </w:rPr>
          <w:t>For a Care Coordinator</w:t>
        </w:r>
      </w:ins>
      <w:del w:id="1003" w:author="Sue A Darby" w:date="2015-08-28T10:37:00Z">
        <w:r>
          <w:rPr>
            <w:sz w:val="20"/>
            <w:szCs w:val="20"/>
          </w:rPr>
          <w:delText>Select the</w:delText>
        </w:r>
      </w:del>
      <w:ins w:id="1004" w:author="Sue A Darby" w:date="2015-08-28T10:38:00Z">
        <w:r>
          <w:rPr>
            <w:sz w:val="20"/>
            <w:szCs w:val="20"/>
          </w:rPr>
          <w:t xml:space="preserve"> select the</w:t>
        </w:r>
      </w:ins>
      <w:r>
        <w:rPr>
          <w:sz w:val="20"/>
          <w:szCs w:val="20"/>
        </w:rPr>
        <w:t xml:space="preserve"> Person Tab </w:t>
      </w:r>
    </w:p>
    <w:p w14:paraId="0C5EA884" w14:textId="77777777" w:rsidR="00933ABF" w:rsidRDefault="00617DEC" w:rsidP="00933ABF">
      <w:pPr>
        <w:numPr>
          <w:ilvl w:val="1"/>
          <w:numId w:val="16"/>
        </w:numPr>
        <w:spacing w:after="0"/>
        <w:ind w:hanging="360"/>
        <w:rPr>
          <w:ins w:id="1005" w:author="Sue A Darby" w:date="2015-08-28T10:42:00Z"/>
          <w:sz w:val="20"/>
          <w:szCs w:val="20"/>
        </w:rPr>
        <w:pPrChange w:id="1006" w:author="Sue A Darby" w:date="2015-10-08T14:38:00Z">
          <w:pPr>
            <w:numPr>
              <w:numId w:val="16"/>
            </w:numPr>
            <w:ind w:left="720" w:hanging="360"/>
          </w:pPr>
        </w:pPrChange>
      </w:pPr>
      <w:r>
        <w:rPr>
          <w:sz w:val="20"/>
          <w:szCs w:val="20"/>
        </w:rPr>
        <w:t xml:space="preserve">Add the person’s Name </w:t>
      </w:r>
      <w:del w:id="1007" w:author="Sue A Darby" w:date="2015-08-28T10:42:00Z">
        <w:r>
          <w:rPr>
            <w:sz w:val="20"/>
            <w:szCs w:val="20"/>
          </w:rPr>
          <w:delText xml:space="preserve">and </w:delText>
        </w:r>
      </w:del>
    </w:p>
    <w:p w14:paraId="2673762B" w14:textId="77777777" w:rsidR="00933ABF" w:rsidRDefault="00617DEC" w:rsidP="00933ABF">
      <w:pPr>
        <w:numPr>
          <w:ilvl w:val="1"/>
          <w:numId w:val="16"/>
        </w:numPr>
        <w:spacing w:after="0"/>
        <w:ind w:hanging="360"/>
        <w:rPr>
          <w:ins w:id="1008" w:author="Sue A Darby" w:date="2015-08-27T13:27:00Z"/>
          <w:sz w:val="20"/>
          <w:szCs w:val="20"/>
        </w:rPr>
        <w:pPrChange w:id="1009" w:author="Sue A Darby" w:date="2015-10-08T14:38:00Z">
          <w:pPr>
            <w:numPr>
              <w:numId w:val="16"/>
            </w:numPr>
            <w:ind w:left="720" w:hanging="360"/>
          </w:pPr>
        </w:pPrChange>
      </w:pPr>
      <w:ins w:id="1010" w:author="Sue A Darby" w:date="2015-08-28T10:42:00Z">
        <w:r>
          <w:rPr>
            <w:sz w:val="20"/>
            <w:szCs w:val="20"/>
          </w:rPr>
          <w:t xml:space="preserve">Add the </w:t>
        </w:r>
      </w:ins>
      <w:r>
        <w:rPr>
          <w:sz w:val="20"/>
          <w:szCs w:val="20"/>
        </w:rPr>
        <w:t>Region</w:t>
      </w:r>
      <w:ins w:id="1011" w:author="Sue A Darby" w:date="2015-08-27T13:27:00Z">
        <w:r>
          <w:rPr>
            <w:sz w:val="20"/>
            <w:szCs w:val="20"/>
          </w:rPr>
          <w:t xml:space="preserve"> served</w:t>
        </w:r>
      </w:ins>
    </w:p>
    <w:p w14:paraId="36891B86" w14:textId="77777777" w:rsidR="00933ABF" w:rsidRDefault="00617DEC" w:rsidP="00933ABF">
      <w:pPr>
        <w:numPr>
          <w:ilvl w:val="0"/>
          <w:numId w:val="16"/>
        </w:numPr>
        <w:spacing w:after="0"/>
        <w:ind w:hanging="360"/>
        <w:rPr>
          <w:ins w:id="1012" w:author="Sue A Darby" w:date="2015-08-27T13:27:00Z"/>
          <w:sz w:val="20"/>
          <w:szCs w:val="20"/>
        </w:rPr>
        <w:pPrChange w:id="1013" w:author="Sue A Darby" w:date="2015-10-08T14:38:00Z">
          <w:pPr>
            <w:numPr>
              <w:numId w:val="16"/>
            </w:numPr>
            <w:ind w:left="720" w:hanging="360"/>
          </w:pPr>
        </w:pPrChange>
      </w:pPr>
      <w:ins w:id="1014" w:author="Sue A Darby" w:date="2015-08-27T13:27:00Z">
        <w:del w:id="1015" w:author="Sue A Darby" w:date="2015-08-27T13:27:00Z">
          <w:r>
            <w:rPr>
              <w:sz w:val="20"/>
              <w:szCs w:val="20"/>
            </w:rPr>
            <w:delText>Save</w:delText>
          </w:r>
        </w:del>
      </w:ins>
    </w:p>
    <w:p w14:paraId="44F1BD98" w14:textId="77777777" w:rsidR="00933ABF" w:rsidRDefault="00933ABF" w:rsidP="00933ABF">
      <w:pPr>
        <w:spacing w:after="0"/>
        <w:ind w:left="720"/>
        <w:rPr>
          <w:del w:id="1016" w:author="Sue A Darby" w:date="2015-08-27T13:27:00Z"/>
          <w:sz w:val="20"/>
          <w:szCs w:val="20"/>
        </w:rPr>
        <w:pPrChange w:id="1017" w:author="Sue A Darby" w:date="2015-10-08T14:38:00Z">
          <w:pPr>
            <w:numPr>
              <w:numId w:val="16"/>
            </w:numPr>
            <w:ind w:left="720" w:hanging="360"/>
          </w:pPr>
        </w:pPrChange>
      </w:pPr>
    </w:p>
    <w:p w14:paraId="090348DD" w14:textId="77777777" w:rsidR="00933ABF" w:rsidRDefault="00617DEC" w:rsidP="00933ABF">
      <w:pPr>
        <w:spacing w:after="0"/>
        <w:jc w:val="center"/>
        <w:rPr>
          <w:ins w:id="1018" w:author="Sue A Darby" w:date="2015-08-28T10:44:00Z"/>
        </w:rPr>
        <w:pPrChange w:id="1019" w:author="Sue A Darby" w:date="2015-10-08T14:38:00Z">
          <w:pPr>
            <w:jc w:val="center"/>
          </w:pPr>
        </w:pPrChange>
      </w:pPr>
      <w:r>
        <w:rPr>
          <w:noProof/>
        </w:rPr>
        <w:drawing>
          <wp:inline distT="0" distB="0" distL="0" distR="0" wp14:anchorId="57584508" wp14:editId="705D2922">
            <wp:extent cx="5134240" cy="2527906"/>
            <wp:effectExtent l="38100" t="38100" r="38100" b="38100"/>
            <wp:docPr id="8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
                    <a:srcRect t="29330" r="29007" b="23953"/>
                    <a:stretch>
                      <a:fillRect/>
                    </a:stretch>
                  </pic:blipFill>
                  <pic:spPr>
                    <a:xfrm>
                      <a:off x="0" y="0"/>
                      <a:ext cx="5134240" cy="2527906"/>
                    </a:xfrm>
                    <a:prstGeom prst="rect">
                      <a:avLst/>
                    </a:prstGeom>
                    <a:ln w="38100">
                      <a:solidFill>
                        <a:srgbClr val="000000"/>
                      </a:solidFill>
                      <a:prstDash val="solid"/>
                    </a:ln>
                  </pic:spPr>
                </pic:pic>
              </a:graphicData>
            </a:graphic>
          </wp:inline>
        </w:drawing>
      </w:r>
    </w:p>
    <w:p w14:paraId="5E0EF530" w14:textId="77777777" w:rsidR="00933ABF" w:rsidRDefault="00617DEC" w:rsidP="00933ABF">
      <w:pPr>
        <w:numPr>
          <w:ilvl w:val="0"/>
          <w:numId w:val="16"/>
        </w:numPr>
        <w:spacing w:after="0"/>
        <w:ind w:hanging="360"/>
        <w:rPr>
          <w:ins w:id="1020" w:author="Sue A Darby" w:date="2015-08-28T10:44:00Z"/>
          <w:sz w:val="20"/>
          <w:szCs w:val="20"/>
        </w:rPr>
        <w:pPrChange w:id="1021" w:author="Sue A Darby" w:date="2015-10-08T14:38:00Z">
          <w:pPr>
            <w:numPr>
              <w:numId w:val="16"/>
            </w:numPr>
            <w:ind w:left="720" w:hanging="360"/>
          </w:pPr>
        </w:pPrChange>
      </w:pPr>
      <w:ins w:id="1022" w:author="Sue A Darby" w:date="2015-08-28T10:44:00Z">
        <w:r>
          <w:rPr>
            <w:sz w:val="20"/>
            <w:szCs w:val="20"/>
          </w:rPr>
          <w:t xml:space="preserve">Save (both organization and person) </w:t>
        </w:r>
      </w:ins>
    </w:p>
    <w:p w14:paraId="7EE12766" w14:textId="77777777" w:rsidR="00933ABF" w:rsidRDefault="00933ABF" w:rsidP="00933ABF">
      <w:pPr>
        <w:numPr>
          <w:ilvl w:val="0"/>
          <w:numId w:val="16"/>
        </w:numPr>
        <w:spacing w:after="0"/>
        <w:ind w:hanging="360"/>
        <w:contextualSpacing/>
        <w:pPrChange w:id="1023" w:author="Sue A Darby" w:date="2015-10-08T14:38:00Z">
          <w:pPr>
            <w:jc w:val="center"/>
          </w:pPr>
        </w:pPrChange>
      </w:pPr>
    </w:p>
    <w:p w14:paraId="1EB162A7" w14:textId="77777777" w:rsidR="00933ABF" w:rsidRDefault="00617DEC" w:rsidP="00933ABF">
      <w:pPr>
        <w:spacing w:after="0"/>
        <w:rPr>
          <w:del w:id="1024" w:author="Sue A Darby" w:date="2015-08-27T13:27:00Z"/>
          <w:sz w:val="20"/>
          <w:szCs w:val="20"/>
        </w:rPr>
        <w:pPrChange w:id="1025" w:author="Sue A Darby" w:date="2015-10-08T14:38:00Z">
          <w:pPr>
            <w:numPr>
              <w:numId w:val="16"/>
            </w:numPr>
            <w:ind w:left="720" w:hanging="360"/>
          </w:pPr>
        </w:pPrChange>
      </w:pPr>
      <w:del w:id="1026" w:author="Sue A Darby" w:date="2015-08-28T10:48:00Z">
        <w:r>
          <w:rPr>
            <w:sz w:val="20"/>
            <w:szCs w:val="20"/>
          </w:rPr>
          <w:delText>Save</w:delText>
        </w:r>
      </w:del>
    </w:p>
    <w:p w14:paraId="1622580B" w14:textId="77777777" w:rsidR="00933ABF" w:rsidRDefault="00617DEC" w:rsidP="00933ABF">
      <w:pPr>
        <w:spacing w:after="0"/>
        <w:jc w:val="center"/>
        <w:rPr>
          <w:ins w:id="1027" w:author="Sue A Darby" w:date="2015-08-28T10:47:00Z"/>
        </w:rPr>
        <w:pPrChange w:id="1028" w:author="Sue A Darby" w:date="2015-10-08T14:38:00Z">
          <w:pPr/>
        </w:pPrChange>
      </w:pPr>
      <w:ins w:id="1029" w:author="Sue A Darby" w:date="2015-08-28T10:47:00Z">
        <w:r>
          <w:rPr>
            <w:noProof/>
          </w:rPr>
          <w:drawing>
            <wp:inline distT="0" distB="0" distL="0" distR="0" wp14:anchorId="40FFE667" wp14:editId="3436CA5F">
              <wp:extent cx="4197771" cy="2997414"/>
              <wp:effectExtent l="38100" t="38100" r="38100" b="38100"/>
              <wp:docPr id="8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
                      <a:srcRect t="12045" r="25539" b="19492"/>
                      <a:stretch>
                        <a:fillRect/>
                      </a:stretch>
                    </pic:blipFill>
                    <pic:spPr>
                      <a:xfrm>
                        <a:off x="0" y="0"/>
                        <a:ext cx="4197771" cy="2997414"/>
                      </a:xfrm>
                      <a:prstGeom prst="rect">
                        <a:avLst/>
                      </a:prstGeom>
                      <a:ln w="38100">
                        <a:solidFill>
                          <a:srgbClr val="000000"/>
                        </a:solidFill>
                        <a:prstDash val="solid"/>
                      </a:ln>
                    </pic:spPr>
                  </pic:pic>
                </a:graphicData>
              </a:graphic>
            </wp:inline>
          </w:drawing>
        </w:r>
      </w:ins>
    </w:p>
    <w:p w14:paraId="3E985A64" w14:textId="77777777" w:rsidR="00933ABF" w:rsidRDefault="00617DEC" w:rsidP="00933ABF">
      <w:pPr>
        <w:pStyle w:val="Heading2"/>
        <w:spacing w:before="0"/>
        <w:pPrChange w:id="1030" w:author="Sue A Darby" w:date="2015-10-08T14:38:00Z">
          <w:pPr/>
        </w:pPrChange>
      </w:pPr>
      <w:bookmarkStart w:id="1031" w:name="h.1jlao46" w:colFirst="0" w:colLast="0"/>
      <w:bookmarkEnd w:id="1031"/>
      <w:ins w:id="1032" w:author="Sue A Darby" w:date="2015-08-28T10:47:00Z">
        <w:r>
          <w:t>Details Tab</w:t>
        </w:r>
      </w:ins>
      <w:del w:id="1033" w:author="Sue A Darby" w:date="2015-08-28T10:47:00Z">
        <w:r>
          <w:rPr>
            <w:noProof/>
          </w:rPr>
          <w:drawing>
            <wp:inline distT="0" distB="0" distL="0" distR="0" wp14:anchorId="34FE66E5" wp14:editId="1EBE2481">
              <wp:extent cx="5142586" cy="4110354"/>
              <wp:effectExtent l="38100" t="38100" r="38100" b="38100"/>
              <wp:docPr id="8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
                      <a:srcRect t="18712" r="28893" b="5460"/>
                      <a:stretch>
                        <a:fillRect/>
                      </a:stretch>
                    </pic:blipFill>
                    <pic:spPr>
                      <a:xfrm>
                        <a:off x="0" y="0"/>
                        <a:ext cx="5142586" cy="4110354"/>
                      </a:xfrm>
                      <a:prstGeom prst="rect">
                        <a:avLst/>
                      </a:prstGeom>
                      <a:ln w="38100">
                        <a:solidFill>
                          <a:srgbClr val="000000"/>
                        </a:solidFill>
                        <a:prstDash val="solid"/>
                      </a:ln>
                    </pic:spPr>
                  </pic:pic>
                </a:graphicData>
              </a:graphic>
            </wp:inline>
          </w:drawing>
        </w:r>
      </w:del>
    </w:p>
    <w:p w14:paraId="75D0713C" w14:textId="77777777" w:rsidR="00933ABF" w:rsidRDefault="00617DEC">
      <w:ins w:id="1034" w:author="Sue A Darby" w:date="2015-09-02T15:36:00Z">
        <w:r>
          <w:rPr>
            <w:sz w:val="20"/>
            <w:szCs w:val="20"/>
          </w:rPr>
          <w:t>All providers</w:t>
        </w:r>
      </w:ins>
      <w:del w:id="1035" w:author="Sue A Darby" w:date="2015-09-02T15:36:00Z">
        <w:r>
          <w:br w:type="page"/>
        </w:r>
      </w:del>
    </w:p>
    <w:p w14:paraId="589512DE" w14:textId="77777777" w:rsidR="00933ABF" w:rsidRDefault="00933ABF" w:rsidP="00933ABF">
      <w:pPr>
        <w:numPr>
          <w:ilvl w:val="0"/>
          <w:numId w:val="14"/>
        </w:numPr>
        <w:spacing w:after="0"/>
        <w:ind w:hanging="360"/>
        <w:contextualSpacing/>
        <w:rPr>
          <w:del w:id="1036" w:author="Sue A Darby" w:date="2015-09-02T15:36:00Z"/>
        </w:rPr>
        <w:pPrChange w:id="1037" w:author="Sue A Darby" w:date="2015-10-08T14:38:00Z">
          <w:pPr/>
        </w:pPrChange>
      </w:pPr>
    </w:p>
    <w:p w14:paraId="6A01A317" w14:textId="77777777" w:rsidR="00933ABF" w:rsidRDefault="00617DEC" w:rsidP="00933ABF">
      <w:pPr>
        <w:numPr>
          <w:ilvl w:val="0"/>
          <w:numId w:val="14"/>
        </w:numPr>
        <w:spacing w:after="0"/>
        <w:ind w:hanging="360"/>
        <w:contextualSpacing/>
        <w:rPr>
          <w:ins w:id="1038" w:author="Sue A Darby" w:date="2015-08-28T11:44:00Z"/>
        </w:rPr>
        <w:pPrChange w:id="1039" w:author="Sue A Darby" w:date="2015-10-08T14:38:00Z">
          <w:pPr>
            <w:numPr>
              <w:numId w:val="16"/>
            </w:numPr>
            <w:ind w:left="720" w:hanging="360"/>
          </w:pPr>
        </w:pPrChange>
      </w:pPr>
      <w:del w:id="1040" w:author="Sue A Darby" w:date="2015-09-02T15:36:00Z">
        <w:r>
          <w:delText>U</w:delText>
        </w:r>
      </w:del>
      <w:ins w:id="1041" w:author="Sue A Darby" w:date="2015-08-28T11:44:00Z">
        <w:r>
          <w:t xml:space="preserve"> u</w:t>
        </w:r>
      </w:ins>
      <w:r>
        <w:t xml:space="preserve">pdate </w:t>
      </w:r>
    </w:p>
    <w:p w14:paraId="5BDA9E64" w14:textId="77777777" w:rsidR="00933ABF" w:rsidRDefault="00617DEC" w:rsidP="00933ABF">
      <w:pPr>
        <w:numPr>
          <w:ilvl w:val="1"/>
          <w:numId w:val="14"/>
        </w:numPr>
        <w:spacing w:after="0"/>
        <w:ind w:hanging="360"/>
        <w:contextualSpacing/>
        <w:rPr>
          <w:ins w:id="1042" w:author="Sue A Darby" w:date="2015-08-28T11:44:00Z"/>
        </w:rPr>
        <w:pPrChange w:id="1043" w:author="Sue A Darby" w:date="2015-10-08T14:38:00Z">
          <w:pPr>
            <w:numPr>
              <w:numId w:val="16"/>
            </w:numPr>
            <w:ind w:left="720" w:hanging="360"/>
          </w:pPr>
        </w:pPrChange>
      </w:pPr>
      <w:del w:id="1044" w:author="Sue A Darby" w:date="2015-08-28T11:44:00Z">
        <w:r>
          <w:delText xml:space="preserve">the individual’s </w:delText>
        </w:r>
      </w:del>
      <w:r>
        <w:t xml:space="preserve">physical </w:t>
      </w:r>
      <w:ins w:id="1045" w:author="Sue A Darby" w:date="2015-08-28T11:44:00Z">
        <w:r>
          <w:t>address</w:t>
        </w:r>
      </w:ins>
    </w:p>
    <w:p w14:paraId="6CFB57E3" w14:textId="77777777" w:rsidR="00933ABF" w:rsidRDefault="00617DEC" w:rsidP="00933ABF">
      <w:pPr>
        <w:numPr>
          <w:ilvl w:val="1"/>
          <w:numId w:val="14"/>
        </w:numPr>
        <w:spacing w:after="0"/>
        <w:ind w:hanging="360"/>
        <w:contextualSpacing/>
        <w:rPr>
          <w:ins w:id="1046" w:author="Sue A Darby" w:date="2015-08-28T11:44:00Z"/>
        </w:rPr>
        <w:pPrChange w:id="1047" w:author="Sue A Darby" w:date="2015-10-08T14:38:00Z">
          <w:pPr>
            <w:numPr>
              <w:numId w:val="16"/>
            </w:numPr>
            <w:ind w:left="720" w:hanging="360"/>
          </w:pPr>
        </w:pPrChange>
      </w:pPr>
      <w:del w:id="1048" w:author="Sue A Darby" w:date="2015-08-28T11:44:00Z">
        <w:r>
          <w:delText xml:space="preserve">and </w:delText>
        </w:r>
      </w:del>
      <w:r>
        <w:t>mailing addresses</w:t>
      </w:r>
      <w:del w:id="1049" w:author="Sue A Darby" w:date="2015-08-28T11:44:00Z">
        <w:r>
          <w:delText>,</w:delText>
        </w:r>
      </w:del>
      <w:r>
        <w:t xml:space="preserve"> </w:t>
      </w:r>
    </w:p>
    <w:p w14:paraId="01679F72" w14:textId="77777777" w:rsidR="00933ABF" w:rsidRDefault="00617DEC" w:rsidP="00933ABF">
      <w:pPr>
        <w:numPr>
          <w:ilvl w:val="1"/>
          <w:numId w:val="14"/>
        </w:numPr>
        <w:spacing w:after="0"/>
        <w:ind w:hanging="360"/>
        <w:contextualSpacing/>
        <w:rPr>
          <w:ins w:id="1050" w:author="Sue A Darby" w:date="2015-08-28T11:45:00Z"/>
        </w:rPr>
        <w:pPrChange w:id="1051" w:author="Sue A Darby" w:date="2015-10-08T14:38:00Z">
          <w:pPr>
            <w:numPr>
              <w:numId w:val="16"/>
            </w:numPr>
            <w:ind w:left="720" w:hanging="360"/>
          </w:pPr>
        </w:pPrChange>
      </w:pPr>
      <w:r>
        <w:t xml:space="preserve">phone, fax and e-mail information. </w:t>
      </w:r>
    </w:p>
    <w:p w14:paraId="7F5C952D" w14:textId="77777777" w:rsidR="00933ABF" w:rsidRDefault="00617DEC" w:rsidP="00933ABF">
      <w:pPr>
        <w:numPr>
          <w:ilvl w:val="0"/>
          <w:numId w:val="14"/>
        </w:numPr>
        <w:spacing w:after="0"/>
        <w:ind w:hanging="360"/>
        <w:contextualSpacing/>
        <w:rPr>
          <w:del w:id="1052" w:author="Sue A Darby" w:date="2015-08-28T11:45:00Z"/>
        </w:rPr>
        <w:pPrChange w:id="1053" w:author="Sue A Darby" w:date="2015-10-08T14:38:00Z">
          <w:pPr>
            <w:numPr>
              <w:numId w:val="16"/>
            </w:numPr>
            <w:ind w:left="720" w:hanging="360"/>
          </w:pPr>
        </w:pPrChange>
      </w:pPr>
      <w:del w:id="1054" w:author="Sue A Darby" w:date="2015-08-28T11:45:00Z">
        <w:r>
          <w:delText>Save each time information is entered</w:delText>
        </w:r>
      </w:del>
    </w:p>
    <w:p w14:paraId="1DD3EB78" w14:textId="77777777" w:rsidR="00933ABF" w:rsidRDefault="00617DEC" w:rsidP="00933ABF">
      <w:pPr>
        <w:spacing w:after="0"/>
        <w:jc w:val="center"/>
        <w:rPr>
          <w:ins w:id="1055" w:author="Sue A Darby" w:date="2015-08-28T11:54:00Z"/>
        </w:rPr>
        <w:pPrChange w:id="1056" w:author="Sue A Darby" w:date="2015-10-08T14:38:00Z">
          <w:pPr/>
        </w:pPrChange>
      </w:pPr>
      <w:ins w:id="1057" w:author="Sue A Darby" w:date="2015-08-28T11:54:00Z">
        <w:r>
          <w:rPr>
            <w:noProof/>
          </w:rPr>
          <w:drawing>
            <wp:inline distT="0" distB="0" distL="0" distR="0" wp14:anchorId="7F8B1D03" wp14:editId="16E4E61E">
              <wp:extent cx="3904412" cy="3725057"/>
              <wp:effectExtent l="38100" t="38100" r="38100" b="38100"/>
              <wp:docPr id="8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
                      <a:srcRect t="12520" r="30340" b="1902"/>
                      <a:stretch>
                        <a:fillRect/>
                      </a:stretch>
                    </pic:blipFill>
                    <pic:spPr>
                      <a:xfrm>
                        <a:off x="0" y="0"/>
                        <a:ext cx="3904412" cy="3725057"/>
                      </a:xfrm>
                      <a:prstGeom prst="rect">
                        <a:avLst/>
                      </a:prstGeom>
                      <a:ln w="38100">
                        <a:solidFill>
                          <a:srgbClr val="000000"/>
                        </a:solidFill>
                        <a:prstDash val="solid"/>
                      </a:ln>
                    </pic:spPr>
                  </pic:pic>
                </a:graphicData>
              </a:graphic>
            </wp:inline>
          </w:drawing>
        </w:r>
      </w:ins>
    </w:p>
    <w:p w14:paraId="65FD0CDE" w14:textId="77777777" w:rsidR="00933ABF" w:rsidRDefault="00617DEC" w:rsidP="00933ABF">
      <w:pPr>
        <w:spacing w:after="0"/>
        <w:jc w:val="center"/>
        <w:rPr>
          <w:ins w:id="1058" w:author="Sue A Darby" w:date="2015-08-28T11:54:00Z"/>
        </w:rPr>
        <w:pPrChange w:id="1059" w:author="Sue A Darby" w:date="2015-10-08T14:38:00Z">
          <w:pPr/>
        </w:pPrChange>
      </w:pPr>
      <w:ins w:id="1060" w:author="Sue A Darby" w:date="2015-08-28T11:54:00Z">
        <w:r>
          <w:rPr>
            <w:noProof/>
          </w:rPr>
          <w:drawing>
            <wp:inline distT="0" distB="0" distL="0" distR="0" wp14:anchorId="665CC145" wp14:editId="0F6F7300">
              <wp:extent cx="264668" cy="329047"/>
              <wp:effectExtent l="0" t="0" r="0" b="0"/>
              <wp:docPr id="85" name="image148.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48.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rPr>
            <w:sz w:val="20"/>
            <w:szCs w:val="20"/>
          </w:rPr>
          <w:t>Hint</w:t>
        </w:r>
        <w:r>
          <w:rPr>
            <w:sz w:val="20"/>
            <w:szCs w:val="20"/>
          </w:rPr>
          <w:t>: you can have all the boxes open as pictured above and then hit save for each once they are all filled in. Using tab between fields speeds up the entry process too.</w:t>
        </w:r>
      </w:ins>
    </w:p>
    <w:p w14:paraId="37E39C48" w14:textId="77777777" w:rsidR="00933ABF" w:rsidRDefault="00617DEC" w:rsidP="00933ABF">
      <w:pPr>
        <w:spacing w:after="0"/>
        <w:jc w:val="center"/>
        <w:rPr>
          <w:ins w:id="1061" w:author="Sue A Darby" w:date="2015-08-27T13:29:00Z"/>
        </w:rPr>
        <w:pPrChange w:id="1062" w:author="Sue A Darby" w:date="2015-10-08T14:38:00Z">
          <w:pPr/>
        </w:pPrChange>
      </w:pPr>
      <w:ins w:id="1063" w:author="Sue A Darby" w:date="2015-08-28T11:54:00Z">
        <w:r>
          <w:rPr>
            <w:noProof/>
          </w:rPr>
          <w:drawing>
            <wp:inline distT="0" distB="0" distL="0" distR="0" wp14:anchorId="419B6EF0" wp14:editId="02FBBFEA">
              <wp:extent cx="4291559" cy="3361845"/>
              <wp:effectExtent l="38100" t="38100" r="38100" b="38100"/>
              <wp:docPr id="8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
                      <a:srcRect t="12201" r="28985" b="16165"/>
                      <a:stretch>
                        <a:fillRect/>
                      </a:stretch>
                    </pic:blipFill>
                    <pic:spPr>
                      <a:xfrm>
                        <a:off x="0" y="0"/>
                        <a:ext cx="4291559" cy="3361845"/>
                      </a:xfrm>
                      <a:prstGeom prst="rect">
                        <a:avLst/>
                      </a:prstGeom>
                      <a:ln w="38100">
                        <a:solidFill>
                          <a:srgbClr val="000000"/>
                        </a:solidFill>
                        <a:prstDash val="solid"/>
                      </a:ln>
                    </pic:spPr>
                  </pic:pic>
                </a:graphicData>
              </a:graphic>
            </wp:inline>
          </w:drawing>
        </w:r>
      </w:ins>
      <w:del w:id="1064" w:author="Sue A Darby" w:date="2015-08-28T11:54:00Z">
        <w:r>
          <w:rPr>
            <w:noProof/>
          </w:rPr>
          <w:drawing>
            <wp:inline distT="0" distB="0" distL="0" distR="0" wp14:anchorId="0EFE1581" wp14:editId="448BB0C2">
              <wp:extent cx="5120640" cy="4018349"/>
              <wp:effectExtent l="38100" t="38100" r="38100" b="38100"/>
              <wp:docPr id="8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7"/>
                      <a:srcRect t="19816" r="30822" b="7647"/>
                      <a:stretch>
                        <a:fillRect/>
                      </a:stretch>
                    </pic:blipFill>
                    <pic:spPr>
                      <a:xfrm>
                        <a:off x="0" y="0"/>
                        <a:ext cx="5120640" cy="4018349"/>
                      </a:xfrm>
                      <a:prstGeom prst="rect">
                        <a:avLst/>
                      </a:prstGeom>
                      <a:ln w="38100">
                        <a:solidFill>
                          <a:srgbClr val="000000"/>
                        </a:solidFill>
                        <a:prstDash val="solid"/>
                      </a:ln>
                    </pic:spPr>
                  </pic:pic>
                </a:graphicData>
              </a:graphic>
            </wp:inline>
          </w:drawing>
        </w:r>
      </w:del>
    </w:p>
    <w:p w14:paraId="31EF44C2" w14:textId="77777777" w:rsidR="00933ABF" w:rsidRDefault="00617DEC" w:rsidP="00933ABF">
      <w:pPr>
        <w:pStyle w:val="Heading2"/>
        <w:spacing w:before="0"/>
        <w:pPrChange w:id="1065" w:author="Sue A Darby" w:date="2015-10-08T14:38:00Z">
          <w:pPr/>
        </w:pPrChange>
      </w:pPr>
      <w:bookmarkStart w:id="1066" w:name="h.43ky6rz" w:colFirst="0" w:colLast="0"/>
      <w:bookmarkEnd w:id="1066"/>
      <w:ins w:id="1067" w:author="Sue A Darby" w:date="2015-08-27T13:29:00Z">
        <w:r>
          <w:t xml:space="preserve">Medicaid Codes Tab </w:t>
        </w:r>
      </w:ins>
      <w:del w:id="1068" w:author="Sue A Darby" w:date="2015-08-27T13:29:00Z">
        <w:r>
          <w:rPr>
            <w:noProof/>
          </w:rPr>
          <w:drawing>
            <wp:inline distT="0" distB="0" distL="0" distR="0" wp14:anchorId="3E08EA7A" wp14:editId="771828A7">
              <wp:extent cx="4864080" cy="3996653"/>
              <wp:effectExtent l="38100" t="38100" r="38100" b="38100"/>
              <wp:docPr id="8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8"/>
                      <a:srcRect t="19018" r="30591" b="4840"/>
                      <a:stretch>
                        <a:fillRect/>
                      </a:stretch>
                    </pic:blipFill>
                    <pic:spPr>
                      <a:xfrm>
                        <a:off x="0" y="0"/>
                        <a:ext cx="4864080" cy="3996653"/>
                      </a:xfrm>
                      <a:prstGeom prst="rect">
                        <a:avLst/>
                      </a:prstGeom>
                      <a:ln w="38100">
                        <a:solidFill>
                          <a:srgbClr val="000000"/>
                        </a:solidFill>
                        <a:prstDash val="solid"/>
                      </a:ln>
                    </pic:spPr>
                  </pic:pic>
                </a:graphicData>
              </a:graphic>
            </wp:inline>
          </w:drawing>
        </w:r>
        <w:r>
          <w:rPr>
            <w:noProof/>
          </w:rPr>
          <w:drawing>
            <wp:inline distT="0" distB="0" distL="0" distR="0" wp14:anchorId="74DC82CE" wp14:editId="4A9307A8">
              <wp:extent cx="4793173" cy="3829530"/>
              <wp:effectExtent l="38100" t="38100" r="38100" b="38100"/>
              <wp:docPr id="8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9"/>
                      <a:srcRect t="19018" r="30591" b="6945"/>
                      <a:stretch>
                        <a:fillRect/>
                      </a:stretch>
                    </pic:blipFill>
                    <pic:spPr>
                      <a:xfrm>
                        <a:off x="0" y="0"/>
                        <a:ext cx="4793173" cy="3829530"/>
                      </a:xfrm>
                      <a:prstGeom prst="rect">
                        <a:avLst/>
                      </a:prstGeom>
                      <a:ln w="38100">
                        <a:solidFill>
                          <a:srgbClr val="000000"/>
                        </a:solidFill>
                        <a:prstDash val="solid"/>
                      </a:ln>
                    </pic:spPr>
                  </pic:pic>
                </a:graphicData>
              </a:graphic>
            </wp:inline>
          </w:drawing>
        </w:r>
        <w:r>
          <w:rPr>
            <w:noProof/>
          </w:rPr>
          <w:drawing>
            <wp:inline distT="0" distB="0" distL="0" distR="0" wp14:anchorId="05998463" wp14:editId="6D7880F6">
              <wp:extent cx="4775737" cy="4057550"/>
              <wp:effectExtent l="38100" t="38100" r="38100" b="38100"/>
              <wp:docPr id="6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0"/>
                      <a:srcRect t="18405" r="31970" b="4294"/>
                      <a:stretch>
                        <a:fillRect/>
                      </a:stretch>
                    </pic:blipFill>
                    <pic:spPr>
                      <a:xfrm>
                        <a:off x="0" y="0"/>
                        <a:ext cx="4775737" cy="4057550"/>
                      </a:xfrm>
                      <a:prstGeom prst="rect">
                        <a:avLst/>
                      </a:prstGeom>
                      <a:ln w="38100">
                        <a:solidFill>
                          <a:srgbClr val="000000"/>
                        </a:solidFill>
                        <a:prstDash val="solid"/>
                      </a:ln>
                    </pic:spPr>
                  </pic:pic>
                </a:graphicData>
              </a:graphic>
            </wp:inline>
          </w:drawing>
        </w:r>
      </w:del>
    </w:p>
    <w:p w14:paraId="432D8EB5" w14:textId="77777777" w:rsidR="00933ABF" w:rsidRDefault="00617DEC" w:rsidP="00933ABF">
      <w:pPr>
        <w:numPr>
          <w:ilvl w:val="1"/>
          <w:numId w:val="35"/>
        </w:numPr>
        <w:spacing w:after="0"/>
        <w:ind w:hanging="360"/>
        <w:rPr>
          <w:del w:id="1069" w:author="Sue A Darby" w:date="2015-09-02T15:37:00Z"/>
          <w:sz w:val="20"/>
          <w:szCs w:val="20"/>
        </w:rPr>
        <w:pPrChange w:id="1070" w:author="Sue A Darby" w:date="2015-10-08T14:38:00Z">
          <w:pPr>
            <w:numPr>
              <w:numId w:val="16"/>
            </w:numPr>
            <w:ind w:left="720" w:hanging="360"/>
          </w:pPr>
        </w:pPrChange>
      </w:pPr>
      <w:del w:id="1071" w:author="Sue A Darby" w:date="2015-09-02T15:37:00Z">
        <w:r>
          <w:rPr>
            <w:sz w:val="20"/>
            <w:szCs w:val="20"/>
          </w:rPr>
          <w:delText>Click on the Medicaid Codes tab:</w:delText>
        </w:r>
      </w:del>
    </w:p>
    <w:p w14:paraId="45C8937D" w14:textId="77777777" w:rsidR="00933ABF" w:rsidRDefault="00617DEC" w:rsidP="00933ABF">
      <w:pPr>
        <w:numPr>
          <w:ilvl w:val="1"/>
          <w:numId w:val="35"/>
        </w:numPr>
        <w:spacing w:after="0"/>
        <w:ind w:hanging="360"/>
        <w:rPr>
          <w:sz w:val="20"/>
          <w:szCs w:val="20"/>
        </w:rPr>
        <w:pPrChange w:id="1072" w:author="Sue A Darby" w:date="2015-10-08T14:38:00Z">
          <w:pPr>
            <w:numPr>
              <w:ilvl w:val="1"/>
              <w:numId w:val="16"/>
            </w:numPr>
            <w:ind w:left="1440" w:hanging="360"/>
          </w:pPr>
        </w:pPrChange>
      </w:pPr>
      <w:r>
        <w:rPr>
          <w:sz w:val="20"/>
          <w:szCs w:val="20"/>
        </w:rPr>
        <w:t>In the first box, type CMAPP</w:t>
      </w:r>
      <w:ins w:id="1073" w:author="Sue A Darby" w:date="2015-08-28T11:58:00Z">
        <w:r>
          <w:rPr>
            <w:sz w:val="20"/>
            <w:szCs w:val="20"/>
          </w:rPr>
          <w:t xml:space="preserve"> (care coordinator), CMGAPP (care coordination agency), HCAPP (all HCB services except assisted living and e-mods), RLAPP (Assisted living homes), PCGAPP (PCA Agencies) or EMAPP (E-mod providers) depending on the type of provider you are entering</w:t>
        </w:r>
      </w:ins>
      <w:r>
        <w:rPr>
          <w:sz w:val="20"/>
          <w:szCs w:val="20"/>
        </w:rPr>
        <w:t>.</w:t>
      </w:r>
      <w:ins w:id="1074" w:author="Sue A Darby" w:date="2015-08-28T11:59:00Z">
        <w:r>
          <w:rPr>
            <w:sz w:val="20"/>
            <w:szCs w:val="20"/>
          </w:rPr>
          <w:t xml:space="preserve"> For larg</w:t>
        </w:r>
        <w:r>
          <w:rPr>
            <w:sz w:val="20"/>
            <w:szCs w:val="20"/>
          </w:rPr>
          <w:t>er agencies you may have combinations of HC &amp; RL etc based on what is allowed by regulations. These will have separate Medicaid Code entries.</w:t>
        </w:r>
      </w:ins>
    </w:p>
    <w:p w14:paraId="3ACF052B" w14:textId="77777777" w:rsidR="00933ABF" w:rsidRDefault="00617DEC" w:rsidP="00933ABF">
      <w:pPr>
        <w:numPr>
          <w:ilvl w:val="1"/>
          <w:numId w:val="35"/>
        </w:numPr>
        <w:spacing w:after="0"/>
        <w:ind w:hanging="360"/>
        <w:rPr>
          <w:sz w:val="20"/>
          <w:szCs w:val="20"/>
        </w:rPr>
        <w:pPrChange w:id="1075" w:author="Sue A Darby" w:date="2015-10-08T14:38:00Z">
          <w:pPr>
            <w:numPr>
              <w:ilvl w:val="1"/>
              <w:numId w:val="16"/>
            </w:numPr>
            <w:ind w:left="1440" w:hanging="360"/>
          </w:pPr>
        </w:pPrChange>
      </w:pPr>
      <w:r>
        <w:rPr>
          <w:sz w:val="20"/>
          <w:szCs w:val="20"/>
        </w:rPr>
        <w:t>Do not enter any dates.</w:t>
      </w:r>
    </w:p>
    <w:p w14:paraId="33060588" w14:textId="77777777" w:rsidR="00933ABF" w:rsidRDefault="00617DEC" w:rsidP="00933ABF">
      <w:pPr>
        <w:numPr>
          <w:ilvl w:val="1"/>
          <w:numId w:val="35"/>
        </w:numPr>
        <w:spacing w:after="0"/>
        <w:ind w:hanging="360"/>
        <w:rPr>
          <w:sz w:val="20"/>
          <w:szCs w:val="20"/>
        </w:rPr>
        <w:pPrChange w:id="1076" w:author="Sue A Darby" w:date="2015-10-08T14:38:00Z">
          <w:pPr>
            <w:numPr>
              <w:ilvl w:val="1"/>
              <w:numId w:val="16"/>
            </w:numPr>
            <w:ind w:left="1440" w:hanging="360"/>
          </w:pPr>
        </w:pPrChange>
      </w:pPr>
      <w:r>
        <w:rPr>
          <w:sz w:val="20"/>
          <w:szCs w:val="20"/>
        </w:rPr>
        <w:t>Change the Status to “Inactive – Initial Application Pending”.</w:t>
      </w:r>
    </w:p>
    <w:p w14:paraId="090F141E" w14:textId="77777777" w:rsidR="00933ABF" w:rsidRDefault="00617DEC" w:rsidP="00933ABF">
      <w:pPr>
        <w:numPr>
          <w:ilvl w:val="1"/>
          <w:numId w:val="35"/>
        </w:numPr>
        <w:spacing w:after="0"/>
        <w:ind w:hanging="360"/>
        <w:rPr>
          <w:ins w:id="1077" w:author="Sue A Darby" w:date="2015-08-27T14:42:00Z"/>
          <w:sz w:val="20"/>
          <w:szCs w:val="20"/>
        </w:rPr>
        <w:pPrChange w:id="1078" w:author="Sue A Darby" w:date="2015-10-08T14:38:00Z">
          <w:pPr>
            <w:numPr>
              <w:ilvl w:val="1"/>
              <w:numId w:val="16"/>
            </w:numPr>
            <w:ind w:left="1440" w:hanging="360"/>
          </w:pPr>
        </w:pPrChange>
      </w:pPr>
      <w:r>
        <w:rPr>
          <w:sz w:val="20"/>
          <w:szCs w:val="20"/>
        </w:rPr>
        <w:t>Click the “Add” button.</w:t>
      </w:r>
    </w:p>
    <w:p w14:paraId="228370FB" w14:textId="77777777" w:rsidR="00933ABF" w:rsidRDefault="00617DEC" w:rsidP="00933ABF">
      <w:pPr>
        <w:spacing w:after="0"/>
        <w:jc w:val="center"/>
        <w:rPr>
          <w:ins w:id="1079" w:author="Sue A Darby" w:date="2015-08-27T14:42:00Z"/>
          <w:sz w:val="20"/>
          <w:szCs w:val="20"/>
        </w:rPr>
        <w:pPrChange w:id="1080" w:author="Sue A Darby" w:date="2015-10-08T14:38:00Z">
          <w:pPr>
            <w:numPr>
              <w:ilvl w:val="1"/>
              <w:numId w:val="16"/>
            </w:numPr>
            <w:ind w:left="1440" w:hanging="360"/>
          </w:pPr>
        </w:pPrChange>
      </w:pPr>
      <w:ins w:id="1081" w:author="Sue A Darby" w:date="2015-08-27T14:42:00Z">
        <w:r>
          <w:rPr>
            <w:noProof/>
          </w:rPr>
          <w:drawing>
            <wp:inline distT="0" distB="0" distL="0" distR="0" wp14:anchorId="42F843A5" wp14:editId="4947E888">
              <wp:extent cx="4870343" cy="1682636"/>
              <wp:effectExtent l="38100" t="38100" r="38100" b="38100"/>
              <wp:docPr id="6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1"/>
                      <a:srcRect t="12679" r="29108" b="55784"/>
                      <a:stretch>
                        <a:fillRect/>
                      </a:stretch>
                    </pic:blipFill>
                    <pic:spPr>
                      <a:xfrm>
                        <a:off x="0" y="0"/>
                        <a:ext cx="4870343" cy="1682636"/>
                      </a:xfrm>
                      <a:prstGeom prst="rect">
                        <a:avLst/>
                      </a:prstGeom>
                      <a:ln w="38100">
                        <a:solidFill>
                          <a:srgbClr val="000000"/>
                        </a:solidFill>
                        <a:prstDash val="solid"/>
                      </a:ln>
                    </pic:spPr>
                  </pic:pic>
                </a:graphicData>
              </a:graphic>
            </wp:inline>
          </w:drawing>
        </w:r>
      </w:ins>
    </w:p>
    <w:p w14:paraId="27921BDC" w14:textId="77777777" w:rsidR="00933ABF" w:rsidRDefault="00617DEC" w:rsidP="00933ABF">
      <w:pPr>
        <w:spacing w:after="0"/>
        <w:jc w:val="center"/>
        <w:rPr>
          <w:ins w:id="1082" w:author="Sue A Darby" w:date="2015-08-27T14:42:00Z"/>
          <w:sz w:val="20"/>
          <w:szCs w:val="20"/>
        </w:rPr>
        <w:pPrChange w:id="1083" w:author="Sue A Darby" w:date="2015-10-08T14:38:00Z">
          <w:pPr>
            <w:numPr>
              <w:ilvl w:val="1"/>
              <w:numId w:val="16"/>
            </w:numPr>
            <w:ind w:left="1440" w:hanging="360"/>
          </w:pPr>
        </w:pPrChange>
      </w:pPr>
      <w:ins w:id="1084" w:author="Sue A Darby" w:date="2015-08-27T14:42:00Z">
        <w:r>
          <w:rPr>
            <w:sz w:val="20"/>
            <w:szCs w:val="20"/>
          </w:rPr>
          <w:t>O</w:t>
        </w:r>
        <w:r>
          <w:rPr>
            <w:sz w:val="20"/>
            <w:szCs w:val="20"/>
          </w:rPr>
          <w:t>r for an agency</w:t>
        </w:r>
      </w:ins>
    </w:p>
    <w:p w14:paraId="2B43961F" w14:textId="77777777" w:rsidR="00933ABF" w:rsidRDefault="00617DEC" w:rsidP="00933ABF">
      <w:pPr>
        <w:spacing w:after="0"/>
        <w:jc w:val="center"/>
        <w:rPr>
          <w:ins w:id="1085" w:author="Sue A Darby" w:date="2015-08-27T14:42:00Z"/>
          <w:sz w:val="20"/>
          <w:szCs w:val="20"/>
        </w:rPr>
        <w:pPrChange w:id="1086" w:author="Sue A Darby" w:date="2015-10-08T14:38:00Z">
          <w:pPr>
            <w:numPr>
              <w:ilvl w:val="1"/>
              <w:numId w:val="16"/>
            </w:numPr>
            <w:ind w:left="1440" w:hanging="360"/>
          </w:pPr>
        </w:pPrChange>
      </w:pPr>
      <w:ins w:id="1087" w:author="Sue A Darby" w:date="2015-08-27T14:42:00Z">
        <w:r>
          <w:rPr>
            <w:noProof/>
          </w:rPr>
          <w:drawing>
            <wp:inline distT="0" distB="0" distL="0" distR="0" wp14:anchorId="66B09035" wp14:editId="1E992330">
              <wp:extent cx="4736033" cy="1575106"/>
              <wp:effectExtent l="38100" t="38100" r="38100" b="38100"/>
              <wp:docPr id="6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
                      <a:srcRect t="12588" r="29165" b="57078"/>
                      <a:stretch>
                        <a:fillRect/>
                      </a:stretch>
                    </pic:blipFill>
                    <pic:spPr>
                      <a:xfrm>
                        <a:off x="0" y="0"/>
                        <a:ext cx="4736033" cy="1575106"/>
                      </a:xfrm>
                      <a:prstGeom prst="rect">
                        <a:avLst/>
                      </a:prstGeom>
                      <a:ln w="38100">
                        <a:solidFill>
                          <a:srgbClr val="000000"/>
                        </a:solidFill>
                        <a:prstDash val="solid"/>
                      </a:ln>
                    </pic:spPr>
                  </pic:pic>
                </a:graphicData>
              </a:graphic>
            </wp:inline>
          </w:drawing>
        </w:r>
      </w:ins>
    </w:p>
    <w:p w14:paraId="5AE2FCE0" w14:textId="77777777" w:rsidR="00933ABF" w:rsidRDefault="00617DEC" w:rsidP="00933ABF">
      <w:pPr>
        <w:pStyle w:val="Heading2"/>
        <w:spacing w:before="0"/>
        <w:rPr>
          <w:ins w:id="1088" w:author="Sue A Darby" w:date="2015-08-27T14:42:00Z"/>
          <w:b w:val="0"/>
        </w:rPr>
        <w:pPrChange w:id="1089" w:author="Sue A Darby" w:date="2015-10-08T14:38:00Z">
          <w:pPr>
            <w:numPr>
              <w:ilvl w:val="1"/>
              <w:numId w:val="16"/>
            </w:numPr>
            <w:ind w:left="1440" w:hanging="360"/>
          </w:pPr>
        </w:pPrChange>
      </w:pPr>
      <w:bookmarkStart w:id="1090" w:name="h.2iq8gzs" w:colFirst="0" w:colLast="0"/>
      <w:bookmarkEnd w:id="1090"/>
      <w:ins w:id="1091" w:author="Sue A Darby" w:date="2015-08-27T14:42:00Z">
        <w:r>
          <w:t>Notes Tab</w:t>
        </w:r>
      </w:ins>
    </w:p>
    <w:p w14:paraId="510C0081" w14:textId="77777777" w:rsidR="00933ABF" w:rsidRDefault="00617DEC" w:rsidP="00933ABF">
      <w:pPr>
        <w:pStyle w:val="Heading3"/>
        <w:spacing w:before="0"/>
        <w:rPr>
          <w:b w:val="0"/>
        </w:rPr>
        <w:pPrChange w:id="1092" w:author="Sue A Darby" w:date="2015-10-08T14:38:00Z">
          <w:pPr>
            <w:numPr>
              <w:ilvl w:val="1"/>
              <w:numId w:val="16"/>
            </w:numPr>
            <w:ind w:left="1440" w:hanging="360"/>
          </w:pPr>
        </w:pPrChange>
      </w:pPr>
      <w:bookmarkStart w:id="1093" w:name="h.xvir7l" w:colFirst="0" w:colLast="0"/>
      <w:bookmarkEnd w:id="1093"/>
      <w:ins w:id="1094" w:author="Sue A Darby" w:date="2015-08-27T14:42:00Z">
        <w:r>
          <w:t>Application Received</w:t>
        </w:r>
      </w:ins>
    </w:p>
    <w:p w14:paraId="547C3A9D" w14:textId="77777777" w:rsidR="00933ABF" w:rsidRDefault="00617DEC" w:rsidP="00933ABF">
      <w:pPr>
        <w:numPr>
          <w:ilvl w:val="0"/>
          <w:numId w:val="37"/>
        </w:numPr>
        <w:spacing w:after="0"/>
        <w:ind w:hanging="360"/>
        <w:rPr>
          <w:del w:id="1095" w:author="Sue A Darby" w:date="2015-09-02T15:38:00Z"/>
          <w:sz w:val="20"/>
          <w:szCs w:val="20"/>
        </w:rPr>
        <w:pPrChange w:id="1096" w:author="Sue A Darby" w:date="2015-10-08T14:38:00Z">
          <w:pPr>
            <w:numPr>
              <w:numId w:val="16"/>
            </w:numPr>
            <w:ind w:left="720" w:hanging="360"/>
          </w:pPr>
        </w:pPrChange>
      </w:pPr>
      <w:del w:id="1097" w:author="Sue A Darby" w:date="2015-09-02T15:38:00Z">
        <w:r>
          <w:rPr>
            <w:sz w:val="20"/>
            <w:szCs w:val="20"/>
          </w:rPr>
          <w:delText>Click on the Notes tab:</w:delText>
        </w:r>
      </w:del>
    </w:p>
    <w:p w14:paraId="3CE18C80" w14:textId="77777777" w:rsidR="00933ABF" w:rsidRDefault="00617DEC" w:rsidP="00933ABF">
      <w:pPr>
        <w:numPr>
          <w:ilvl w:val="1"/>
          <w:numId w:val="37"/>
        </w:numPr>
        <w:spacing w:after="0"/>
        <w:ind w:hanging="360"/>
        <w:rPr>
          <w:ins w:id="1098" w:author="Sue A Darby" w:date="2015-09-02T15:40:00Z"/>
          <w:sz w:val="20"/>
          <w:szCs w:val="20"/>
        </w:rPr>
        <w:pPrChange w:id="1099" w:author="Sue A Darby" w:date="2015-10-08T14:38:00Z">
          <w:pPr>
            <w:numPr>
              <w:ilvl w:val="1"/>
              <w:numId w:val="16"/>
            </w:numPr>
            <w:ind w:left="1440" w:hanging="360"/>
          </w:pPr>
        </w:pPrChange>
      </w:pPr>
      <w:r>
        <w:rPr>
          <w:sz w:val="20"/>
          <w:szCs w:val="20"/>
        </w:rPr>
        <w:t>Click on “Add Note”.  Click on the Select button to the right of the Title field.  Choose the “Provider – Certification – Application Received” title and enter a note that states “Initial app</w:t>
      </w:r>
      <w:del w:id="1100" w:author="Sue A Darby" w:date="2015-08-28T12:05:00Z">
        <w:r>
          <w:rPr>
            <w:sz w:val="20"/>
            <w:szCs w:val="20"/>
          </w:rPr>
          <w:delText>l</w:delText>
        </w:r>
      </w:del>
      <w:r>
        <w:rPr>
          <w:sz w:val="20"/>
          <w:szCs w:val="20"/>
        </w:rPr>
        <w:t xml:space="preserve"> rec</w:t>
      </w:r>
      <w:ins w:id="1101" w:author="Sue A Darby" w:date="2015-08-28T12:05:00Z">
        <w:r>
          <w:rPr>
            <w:sz w:val="20"/>
            <w:szCs w:val="20"/>
          </w:rPr>
          <w:t>’</w:t>
        </w:r>
      </w:ins>
      <w:r>
        <w:rPr>
          <w:sz w:val="20"/>
          <w:szCs w:val="20"/>
        </w:rPr>
        <w:t>d” or “Recert rec</w:t>
      </w:r>
      <w:ins w:id="1102" w:author="Sue A Darby" w:date="2015-08-28T12:05:00Z">
        <w:r>
          <w:rPr>
            <w:sz w:val="20"/>
            <w:szCs w:val="20"/>
          </w:rPr>
          <w:t>’</w:t>
        </w:r>
      </w:ins>
      <w:r>
        <w:rPr>
          <w:sz w:val="20"/>
          <w:szCs w:val="20"/>
        </w:rPr>
        <w:t>d”.</w:t>
      </w:r>
    </w:p>
    <w:p w14:paraId="33D7E0D2" w14:textId="77777777" w:rsidR="00933ABF" w:rsidRDefault="00933ABF" w:rsidP="00933ABF">
      <w:pPr>
        <w:pStyle w:val="Heading3"/>
        <w:rPr>
          <w:del w:id="1103" w:author="Sue A Darby" w:date="2015-09-02T15:40:00Z"/>
          <w:b w:val="0"/>
        </w:rPr>
        <w:pPrChange w:id="1104" w:author="Sue A Darby" w:date="2015-10-08T14:38:00Z">
          <w:pPr>
            <w:numPr>
              <w:ilvl w:val="1"/>
              <w:numId w:val="16"/>
            </w:numPr>
            <w:ind w:left="1440" w:hanging="360"/>
          </w:pPr>
        </w:pPrChange>
      </w:pPr>
    </w:p>
    <w:p w14:paraId="7BD8955A" w14:textId="77777777" w:rsidR="00933ABF" w:rsidRDefault="00617DEC" w:rsidP="00933ABF">
      <w:pPr>
        <w:numPr>
          <w:ilvl w:val="0"/>
          <w:numId w:val="25"/>
        </w:numPr>
        <w:spacing w:after="0"/>
        <w:ind w:hanging="360"/>
        <w:rPr>
          <w:del w:id="1105" w:author="Sue A Darby" w:date="2015-09-02T15:40:00Z"/>
          <w:sz w:val="20"/>
          <w:szCs w:val="20"/>
        </w:rPr>
        <w:pPrChange w:id="1106" w:author="Sue A Darby" w:date="2015-10-08T14:38:00Z">
          <w:pPr>
            <w:numPr>
              <w:ilvl w:val="1"/>
              <w:numId w:val="16"/>
            </w:numPr>
            <w:ind w:left="1440" w:hanging="360"/>
          </w:pPr>
        </w:pPrChange>
      </w:pPr>
      <w:del w:id="1107" w:author="Sue A Darby" w:date="2015-09-02T15:40:00Z">
        <w:r>
          <w:rPr>
            <w:sz w:val="20"/>
            <w:szCs w:val="20"/>
          </w:rPr>
          <w:delText>Click on “Add Note”.  Click on the S</w:delText>
        </w:r>
        <w:r>
          <w:rPr>
            <w:sz w:val="20"/>
            <w:szCs w:val="20"/>
          </w:rPr>
          <w:delText>elect button to the right of the Title field.  Choose the “Provider – Record – Location” title and enter a notice that states “to (initials of reviewer).</w:delText>
        </w:r>
        <w:r>
          <w:rPr>
            <w:noProof/>
          </w:rPr>
          <w:drawing>
            <wp:anchor distT="0" distB="0" distL="114300" distR="114300" simplePos="0" relativeHeight="251658240" behindDoc="0" locked="0" layoutInCell="0" hidden="0" allowOverlap="0" wp14:anchorId="73E7AB6C" wp14:editId="19A836E9">
              <wp:simplePos x="0" y="0"/>
              <wp:positionH relativeFrom="margin">
                <wp:posOffset>3162300</wp:posOffset>
              </wp:positionH>
              <wp:positionV relativeFrom="paragraph">
                <wp:posOffset>-342899</wp:posOffset>
              </wp:positionV>
              <wp:extent cx="2413000" cy="1689100"/>
              <wp:effectExtent l="0" t="0" r="0" b="0"/>
              <wp:wrapNone/>
              <wp:docPr id="9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3"/>
                      <a:srcRect/>
                      <a:stretch>
                        <a:fillRect/>
                      </a:stretch>
                    </pic:blipFill>
                    <pic:spPr>
                      <a:xfrm>
                        <a:off x="0" y="0"/>
                        <a:ext cx="2413000" cy="1689100"/>
                      </a:xfrm>
                      <a:prstGeom prst="rect">
                        <a:avLst/>
                      </a:prstGeom>
                      <a:ln/>
                    </pic:spPr>
                  </pic:pic>
                </a:graphicData>
              </a:graphic>
            </wp:anchor>
          </w:drawing>
        </w:r>
      </w:del>
    </w:p>
    <w:p w14:paraId="3EE69F52" w14:textId="77777777" w:rsidR="00933ABF" w:rsidRDefault="00617DEC" w:rsidP="00933ABF">
      <w:pPr>
        <w:spacing w:after="0"/>
        <w:jc w:val="center"/>
        <w:rPr>
          <w:ins w:id="1108" w:author="Sue A Darby" w:date="2015-08-27T14:50:00Z"/>
        </w:rPr>
        <w:pPrChange w:id="1109" w:author="Sue A Darby" w:date="2015-10-08T14:38:00Z">
          <w:pPr>
            <w:jc w:val="center"/>
          </w:pPr>
        </w:pPrChange>
      </w:pPr>
      <w:del w:id="1110" w:author="Sue A Darby" w:date="2015-09-02T15:40:00Z">
        <w:r>
          <w:rPr>
            <w:sz w:val="20"/>
            <w:szCs w:val="20"/>
          </w:rPr>
          <w:delText>Stop entry here; do not go onto the next steps yet.</w:delText>
        </w:r>
      </w:del>
      <w:ins w:id="1111" w:author="Sue A Darby" w:date="2015-08-27T14:50:00Z">
        <w:r>
          <w:rPr>
            <w:noProof/>
          </w:rPr>
          <w:drawing>
            <wp:inline distT="0" distB="0" distL="0" distR="0" wp14:anchorId="654F590A" wp14:editId="3017D104">
              <wp:extent cx="4665329" cy="2788594"/>
              <wp:effectExtent l="38100" t="38100" r="38100" b="38100"/>
              <wp:docPr id="6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4"/>
                      <a:srcRect t="12381" r="29487" b="33347"/>
                      <a:stretch>
                        <a:fillRect/>
                      </a:stretch>
                    </pic:blipFill>
                    <pic:spPr>
                      <a:xfrm>
                        <a:off x="0" y="0"/>
                        <a:ext cx="4665329" cy="2788594"/>
                      </a:xfrm>
                      <a:prstGeom prst="rect">
                        <a:avLst/>
                      </a:prstGeom>
                      <a:ln w="38100">
                        <a:solidFill>
                          <a:srgbClr val="000000"/>
                        </a:solidFill>
                        <a:prstDash val="solid"/>
                      </a:ln>
                    </pic:spPr>
                  </pic:pic>
                </a:graphicData>
              </a:graphic>
            </wp:inline>
          </w:drawing>
        </w:r>
      </w:ins>
    </w:p>
    <w:p w14:paraId="307AEFEC" w14:textId="77777777" w:rsidR="00933ABF" w:rsidRDefault="00617DEC" w:rsidP="00933ABF">
      <w:pPr>
        <w:spacing w:after="0"/>
        <w:rPr>
          <w:ins w:id="1112" w:author="Sue A Darby" w:date="2015-08-27T14:50:00Z"/>
        </w:rPr>
        <w:pPrChange w:id="1113" w:author="Sue A Darby" w:date="2015-10-08T14:38:00Z">
          <w:pPr>
            <w:jc w:val="center"/>
          </w:pPr>
        </w:pPrChange>
      </w:pPr>
      <w:ins w:id="1114" w:author="Sue A Darby" w:date="2015-08-27T14:50:00Z">
        <w:r>
          <w:rPr>
            <w:sz w:val="20"/>
            <w:szCs w:val="20"/>
          </w:rPr>
          <w:t>Note: if you are late with your note entry you c</w:t>
        </w:r>
        <w:r>
          <w:rPr>
            <w:sz w:val="20"/>
            <w:szCs w:val="20"/>
          </w:rPr>
          <w:t>an change the date field to the needed date and the system will also display the current date with the note too.</w:t>
        </w:r>
      </w:ins>
    </w:p>
    <w:p w14:paraId="7752F01F" w14:textId="77777777" w:rsidR="00933ABF" w:rsidRDefault="00617DEC">
      <w:pPr>
        <w:pStyle w:val="Heading3"/>
        <w:rPr>
          <w:ins w:id="1115" w:author="Sue A Darby" w:date="2015-08-27T14:50:00Z"/>
        </w:rPr>
      </w:pPr>
      <w:bookmarkStart w:id="1116" w:name="h.3hv69ve" w:colFirst="0" w:colLast="0"/>
      <w:bookmarkEnd w:id="1116"/>
      <w:ins w:id="1117" w:author="Sue A Darby" w:date="2015-08-27T14:50:00Z">
        <w:r>
          <w:rPr>
            <w:noProof/>
          </w:rPr>
          <w:drawing>
            <wp:inline distT="0" distB="0" distL="0" distR="0" wp14:anchorId="1CBA4E03" wp14:editId="324F8E79">
              <wp:extent cx="264668" cy="329047"/>
              <wp:effectExtent l="0" t="0" r="0" b="0"/>
              <wp:docPr id="64" name="image122.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22.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Record Location</w:t>
        </w:r>
      </w:ins>
    </w:p>
    <w:p w14:paraId="43D2C8BA" w14:textId="77777777" w:rsidR="00933ABF" w:rsidRDefault="00617DEC" w:rsidP="00933ABF">
      <w:pPr>
        <w:numPr>
          <w:ilvl w:val="0"/>
          <w:numId w:val="25"/>
        </w:numPr>
        <w:spacing w:after="0"/>
        <w:ind w:hanging="360"/>
        <w:rPr>
          <w:ins w:id="1118" w:author="Sue A Darby" w:date="2015-08-27T14:50:00Z"/>
          <w:sz w:val="20"/>
          <w:szCs w:val="20"/>
        </w:rPr>
        <w:pPrChange w:id="1119" w:author="Sue A Darby" w:date="2015-10-08T14:38:00Z">
          <w:pPr>
            <w:numPr>
              <w:numId w:val="25"/>
            </w:numPr>
            <w:ind w:left="1800" w:hanging="360"/>
          </w:pPr>
        </w:pPrChange>
      </w:pPr>
      <w:ins w:id="1120" w:author="Sue A Darby" w:date="2015-08-27T14:50:00Z">
        <w:r>
          <w:rPr>
            <w:sz w:val="20"/>
            <w:szCs w:val="20"/>
          </w:rPr>
          <w:t>Click on “Add Note”.  Click on the Select button to the right of the Title field.  Choose the “Provider – Record – Location” t</w:t>
        </w:r>
        <w:r>
          <w:rPr>
            <w:sz w:val="20"/>
            <w:szCs w:val="20"/>
          </w:rPr>
          <w:t>itle and enter a notice that states “to (initials of reviewer).</w:t>
        </w:r>
      </w:ins>
    </w:p>
    <w:p w14:paraId="086B5DF7" w14:textId="77777777" w:rsidR="00933ABF" w:rsidRDefault="00617DEC" w:rsidP="00933ABF">
      <w:pPr>
        <w:spacing w:after="0"/>
        <w:jc w:val="center"/>
        <w:rPr>
          <w:ins w:id="1121" w:author="Sue A Darby" w:date="2015-08-27T14:50:00Z"/>
        </w:rPr>
        <w:pPrChange w:id="1122" w:author="Sue A Darby" w:date="2015-10-08T14:38:00Z">
          <w:pPr>
            <w:jc w:val="center"/>
          </w:pPr>
        </w:pPrChange>
      </w:pPr>
      <w:ins w:id="1123" w:author="Sue A Darby" w:date="2015-08-27T14:50:00Z">
        <w:r>
          <w:rPr>
            <w:noProof/>
          </w:rPr>
          <w:drawing>
            <wp:inline distT="0" distB="0" distL="0" distR="0" wp14:anchorId="31199971" wp14:editId="3E204397">
              <wp:extent cx="5215652" cy="3118544"/>
              <wp:effectExtent l="38100" t="38100" r="38100" b="38100"/>
              <wp:docPr id="6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5"/>
                      <a:srcRect t="15215" r="28985" b="30110"/>
                      <a:stretch>
                        <a:fillRect/>
                      </a:stretch>
                    </pic:blipFill>
                    <pic:spPr>
                      <a:xfrm>
                        <a:off x="0" y="0"/>
                        <a:ext cx="5215652" cy="3118544"/>
                      </a:xfrm>
                      <a:prstGeom prst="rect">
                        <a:avLst/>
                      </a:prstGeom>
                      <a:ln w="38100">
                        <a:solidFill>
                          <a:srgbClr val="000000"/>
                        </a:solidFill>
                        <a:prstDash val="solid"/>
                      </a:ln>
                    </pic:spPr>
                  </pic:pic>
                </a:graphicData>
              </a:graphic>
            </wp:inline>
          </w:drawing>
        </w:r>
      </w:ins>
    </w:p>
    <w:p w14:paraId="1A0090C5" w14:textId="77777777" w:rsidR="00933ABF" w:rsidRDefault="00617DEC">
      <w:ins w:id="1124" w:author="Sue A Darby" w:date="2015-08-27T14:50:00Z">
        <w:r>
          <w:br w:type="page"/>
        </w:r>
      </w:ins>
    </w:p>
    <w:p w14:paraId="22BE8659" w14:textId="77777777" w:rsidR="00933ABF" w:rsidRDefault="00933ABF" w:rsidP="00933ABF">
      <w:pPr>
        <w:spacing w:after="0"/>
        <w:rPr>
          <w:ins w:id="1125" w:author="Sue A Darby" w:date="2015-08-27T14:50:00Z"/>
        </w:rPr>
        <w:pPrChange w:id="1126" w:author="Sue A Darby" w:date="2015-10-08T14:38:00Z">
          <w:pPr/>
        </w:pPrChange>
      </w:pPr>
    </w:p>
    <w:p w14:paraId="0234C154" w14:textId="77777777" w:rsidR="00933ABF" w:rsidRDefault="00617DEC" w:rsidP="00933ABF">
      <w:pPr>
        <w:pStyle w:val="Heading1"/>
        <w:spacing w:before="0"/>
        <w:rPr>
          <w:ins w:id="1127" w:author="Sue A Darby" w:date="2015-08-27T14:50:00Z"/>
        </w:rPr>
        <w:pPrChange w:id="1128" w:author="Sue A Darby" w:date="2015-10-08T14:38:00Z">
          <w:pPr>
            <w:jc w:val="center"/>
          </w:pPr>
        </w:pPrChange>
      </w:pPr>
      <w:bookmarkStart w:id="1129" w:name="h.1x0gk37" w:colFirst="0" w:colLast="0"/>
      <w:bookmarkEnd w:id="1129"/>
      <w:ins w:id="1130" w:author="Sue A Darby" w:date="2015-08-27T14:50:00Z">
        <w:r>
          <w:rPr>
            <w:sz w:val="20"/>
            <w:szCs w:val="20"/>
          </w:rPr>
          <w:t>SharePoint Application Tracker</w:t>
        </w:r>
      </w:ins>
    </w:p>
    <w:p w14:paraId="3CE96172" w14:textId="77777777" w:rsidR="00933ABF" w:rsidRDefault="00617DEC" w:rsidP="00933ABF">
      <w:pPr>
        <w:spacing w:after="0"/>
        <w:rPr>
          <w:ins w:id="1131" w:author="Sue A Darby" w:date="2015-08-27T14:50:00Z"/>
        </w:rPr>
        <w:pPrChange w:id="1132" w:author="Sue A Darby" w:date="2015-10-08T14:38:00Z">
          <w:pPr>
            <w:jc w:val="center"/>
          </w:pPr>
        </w:pPrChange>
      </w:pPr>
      <w:ins w:id="1133" w:author="Sue A Darby" w:date="2015-08-27T14:50:00Z">
        <w:r>
          <w:rPr>
            <w:sz w:val="20"/>
            <w:szCs w:val="20"/>
          </w:rPr>
          <w:t xml:space="preserve">The application may now be entered as follows in the SharePoint Tracking Log found at </w:t>
        </w:r>
        <w:r>
          <w:fldChar w:fldCharType="begin"/>
        </w:r>
        <w:r>
          <w:instrText>HYPERLINK "https://go.dhss.ak.local/dsds/main/PQA/Lists/Application%20Tracking/AllItems.aspx"</w:instrText>
        </w:r>
        <w:r>
          <w:fldChar w:fldCharType="separate"/>
        </w:r>
        <w:r>
          <w:rPr>
            <w:sz w:val="20"/>
            <w:szCs w:val="20"/>
          </w:rPr>
          <w:t>https://go.dhss.ak.local/dsds/main/PQA/Lists/Application%20Tracking/AllItems.aspx</w:t>
        </w:r>
        <w:r>
          <w:fldChar w:fldCharType="end"/>
        </w:r>
        <w:r>
          <w:rPr>
            <w:sz w:val="20"/>
            <w:szCs w:val="20"/>
          </w:rPr>
          <w:t xml:space="preserve"> </w:t>
        </w:r>
      </w:ins>
    </w:p>
    <w:p w14:paraId="604C3984" w14:textId="77777777" w:rsidR="00933ABF" w:rsidRDefault="00617DEC" w:rsidP="00933ABF">
      <w:pPr>
        <w:spacing w:after="0"/>
        <w:rPr>
          <w:ins w:id="1134" w:author="Sue A Darby" w:date="2015-08-27T14:50:00Z"/>
        </w:rPr>
        <w:pPrChange w:id="1135" w:author="Sue A Darby" w:date="2015-10-08T14:38:00Z">
          <w:pPr>
            <w:jc w:val="center"/>
          </w:pPr>
        </w:pPrChange>
      </w:pPr>
      <w:ins w:id="1136" w:author="Sue A Darby" w:date="2015-08-27T14:50:00Z">
        <w:r>
          <w:rPr>
            <w:sz w:val="20"/>
            <w:szCs w:val="20"/>
          </w:rPr>
          <w:t>The Tracker is used for Initial Applications, Recertifications and other chan</w:t>
        </w:r>
        <w:r>
          <w:rPr>
            <w:sz w:val="20"/>
            <w:szCs w:val="20"/>
          </w:rPr>
          <w:t xml:space="preserve">ges that DS3 does not track such as time lines for processing. The process is the same for adding any of the mentioned application types. The tracker is very wide and can be expanded across both screens, because of this some of the below diagrams may only </w:t>
        </w:r>
        <w:r>
          <w:rPr>
            <w:sz w:val="20"/>
            <w:szCs w:val="20"/>
          </w:rPr>
          <w:t>show part of the screen or be in multiple pieces.</w:t>
        </w:r>
      </w:ins>
    </w:p>
    <w:p w14:paraId="67476B65" w14:textId="77777777" w:rsidR="00933ABF" w:rsidRDefault="00617DEC" w:rsidP="00933ABF">
      <w:pPr>
        <w:spacing w:after="0"/>
        <w:rPr>
          <w:ins w:id="1137" w:author="Sue A Darby" w:date="2015-08-27T14:50:00Z"/>
        </w:rPr>
        <w:pPrChange w:id="1138" w:author="Sue A Darby" w:date="2015-10-08T14:38:00Z">
          <w:pPr>
            <w:jc w:val="center"/>
          </w:pPr>
        </w:pPrChange>
      </w:pPr>
      <w:ins w:id="1139" w:author="Sue A Darby" w:date="2015-08-27T14:50:00Z">
        <w:r>
          <w:rPr>
            <w:sz w:val="20"/>
            <w:szCs w:val="20"/>
          </w:rPr>
          <w:t>To enter a new application into the tracker:</w:t>
        </w:r>
      </w:ins>
    </w:p>
    <w:p w14:paraId="39EFF7DB" w14:textId="77777777" w:rsidR="00933ABF" w:rsidRDefault="00617DEC" w:rsidP="00933ABF">
      <w:pPr>
        <w:numPr>
          <w:ilvl w:val="0"/>
          <w:numId w:val="30"/>
        </w:numPr>
        <w:spacing w:after="0"/>
        <w:ind w:hanging="360"/>
        <w:contextualSpacing/>
        <w:rPr>
          <w:ins w:id="1140" w:author="Sue A Darby" w:date="2015-08-27T14:50:00Z"/>
        </w:rPr>
        <w:pPrChange w:id="1141" w:author="Sue A Darby" w:date="2015-10-08T14:38:00Z">
          <w:pPr>
            <w:jc w:val="center"/>
          </w:pPr>
        </w:pPrChange>
      </w:pPr>
      <w:ins w:id="1142" w:author="Sue A Darby" w:date="2015-08-27T14:50:00Z">
        <w:r>
          <w:rPr>
            <w:sz w:val="20"/>
            <w:szCs w:val="20"/>
          </w:rPr>
          <w:t>The main screen list</w:t>
        </w:r>
      </w:ins>
    </w:p>
    <w:p w14:paraId="46045131" w14:textId="77777777" w:rsidR="00933ABF" w:rsidRDefault="00617DEC" w:rsidP="00933ABF">
      <w:pPr>
        <w:numPr>
          <w:ilvl w:val="0"/>
          <w:numId w:val="4"/>
        </w:numPr>
        <w:spacing w:after="0"/>
        <w:ind w:hanging="360"/>
        <w:contextualSpacing/>
        <w:rPr>
          <w:ins w:id="1143" w:author="Sue A Darby" w:date="2015-08-27T14:50:00Z"/>
        </w:rPr>
        <w:pPrChange w:id="1144" w:author="Sue A Darby" w:date="2015-10-08T14:38:00Z">
          <w:pPr>
            <w:jc w:val="center"/>
          </w:pPr>
        </w:pPrChange>
      </w:pPr>
      <w:ins w:id="1145" w:author="Sue A Darby" w:date="2015-08-27T14:50:00Z">
        <w:r>
          <w:rPr>
            <w:sz w:val="20"/>
            <w:szCs w:val="20"/>
          </w:rPr>
          <w:t>New Item</w:t>
        </w:r>
      </w:ins>
    </w:p>
    <w:p w14:paraId="2EABAD54" w14:textId="77777777" w:rsidR="00933ABF" w:rsidRDefault="00617DEC" w:rsidP="00933ABF">
      <w:pPr>
        <w:spacing w:after="0"/>
        <w:jc w:val="center"/>
        <w:rPr>
          <w:ins w:id="1146" w:author="Sue A Darby" w:date="2015-08-27T14:50:00Z"/>
        </w:rPr>
        <w:pPrChange w:id="1147" w:author="Sue A Darby" w:date="2015-10-08T14:38:00Z">
          <w:pPr>
            <w:jc w:val="center"/>
          </w:pPr>
        </w:pPrChange>
      </w:pPr>
      <w:ins w:id="1148" w:author="Sue A Darby" w:date="2015-08-27T14:50:00Z">
        <w:r>
          <w:rPr>
            <w:noProof/>
          </w:rPr>
          <w:drawing>
            <wp:inline distT="0" distB="0" distL="0" distR="0" wp14:anchorId="76CDD2E4" wp14:editId="51206944">
              <wp:extent cx="5010714" cy="1807920"/>
              <wp:effectExtent l="38100" t="38100" r="38100" b="38100"/>
              <wp:docPr id="6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6"/>
                      <a:srcRect t="15523" r="50553" b="38523"/>
                      <a:stretch>
                        <a:fillRect/>
                      </a:stretch>
                    </pic:blipFill>
                    <pic:spPr>
                      <a:xfrm>
                        <a:off x="0" y="0"/>
                        <a:ext cx="5010714" cy="1807920"/>
                      </a:xfrm>
                      <a:prstGeom prst="rect">
                        <a:avLst/>
                      </a:prstGeom>
                      <a:ln w="38100">
                        <a:solidFill>
                          <a:srgbClr val="000000"/>
                        </a:solidFill>
                        <a:prstDash val="solid"/>
                      </a:ln>
                    </pic:spPr>
                  </pic:pic>
                </a:graphicData>
              </a:graphic>
            </wp:inline>
          </w:drawing>
        </w:r>
      </w:ins>
    </w:p>
    <w:p w14:paraId="0B2531E8" w14:textId="77777777" w:rsidR="00933ABF" w:rsidRDefault="00617DEC" w:rsidP="00933ABF">
      <w:pPr>
        <w:numPr>
          <w:ilvl w:val="0"/>
          <w:numId w:val="30"/>
        </w:numPr>
        <w:spacing w:after="0"/>
        <w:ind w:hanging="360"/>
        <w:contextualSpacing/>
        <w:rPr>
          <w:ins w:id="1149" w:author="Sue A Darby" w:date="2015-08-27T14:50:00Z"/>
        </w:rPr>
        <w:pPrChange w:id="1150" w:author="Sue A Darby" w:date="2015-10-08T14:38:00Z">
          <w:pPr>
            <w:jc w:val="center"/>
          </w:pPr>
        </w:pPrChange>
      </w:pPr>
      <w:ins w:id="1151" w:author="Sue A Darby" w:date="2015-08-27T14:50:00Z">
        <w:r>
          <w:rPr>
            <w:sz w:val="20"/>
            <w:szCs w:val="20"/>
          </w:rPr>
          <w:t>Adding a New Provider</w:t>
        </w:r>
      </w:ins>
    </w:p>
    <w:p w14:paraId="2CF84236" w14:textId="77777777" w:rsidR="00933ABF" w:rsidRDefault="00617DEC" w:rsidP="00933ABF">
      <w:pPr>
        <w:numPr>
          <w:ilvl w:val="0"/>
          <w:numId w:val="28"/>
        </w:numPr>
        <w:spacing w:after="0"/>
        <w:ind w:hanging="360"/>
        <w:contextualSpacing/>
        <w:rPr>
          <w:ins w:id="1152" w:author="Sue A Darby" w:date="2015-08-27T14:50:00Z"/>
        </w:rPr>
        <w:pPrChange w:id="1153" w:author="Sue A Darby" w:date="2015-10-08T14:38:00Z">
          <w:pPr>
            <w:jc w:val="center"/>
          </w:pPr>
        </w:pPrChange>
      </w:pPr>
      <w:ins w:id="1154" w:author="Sue A Darby" w:date="2015-08-27T14:50:00Z">
        <w:r>
          <w:rPr>
            <w:sz w:val="20"/>
            <w:szCs w:val="20"/>
          </w:rPr>
          <w:t>Enter the Provider Name</w:t>
        </w:r>
      </w:ins>
    </w:p>
    <w:p w14:paraId="4B10DC8C" w14:textId="77777777" w:rsidR="00933ABF" w:rsidRDefault="00617DEC" w:rsidP="00933ABF">
      <w:pPr>
        <w:numPr>
          <w:ilvl w:val="0"/>
          <w:numId w:val="28"/>
        </w:numPr>
        <w:spacing w:after="0"/>
        <w:ind w:hanging="360"/>
        <w:contextualSpacing/>
        <w:rPr>
          <w:ins w:id="1155" w:author="Sue A Darby" w:date="2015-08-27T14:50:00Z"/>
        </w:rPr>
        <w:pPrChange w:id="1156" w:author="Sue A Darby" w:date="2015-10-08T14:38:00Z">
          <w:pPr>
            <w:jc w:val="center"/>
          </w:pPr>
        </w:pPrChange>
      </w:pPr>
      <w:ins w:id="1157" w:author="Sue A Darby" w:date="2015-08-27T14:50:00Z">
        <w:r>
          <w:rPr>
            <w:sz w:val="20"/>
            <w:szCs w:val="20"/>
          </w:rPr>
          <w:t xml:space="preserve">The number (if it is a recertification) or the CMGAPP, HCAPP etc for an </w:t>
        </w:r>
        <w:commentRangeStart w:id="1158"/>
        <w:r>
          <w:rPr>
            <w:sz w:val="20"/>
            <w:szCs w:val="20"/>
          </w:rPr>
          <w:t>initial</w:t>
        </w:r>
        <w:commentRangeEnd w:id="1158"/>
        <w:r>
          <w:commentReference w:id="1158"/>
        </w:r>
      </w:ins>
    </w:p>
    <w:p w14:paraId="60E9B2E9" w14:textId="77777777" w:rsidR="00933ABF" w:rsidRDefault="00617DEC">
      <w:pPr>
        <w:spacing w:after="0"/>
        <w:jc w:val="center"/>
        <w:rPr>
          <w:ins w:id="1159" w:author="Sue A Darby" w:date="2015-08-27T14:50:00Z"/>
        </w:rPr>
      </w:pPr>
      <w:ins w:id="1160" w:author="Sue A Darby" w:date="2015-08-27T14:50:00Z">
        <w:r>
          <w:rPr>
            <w:noProof/>
          </w:rPr>
          <w:drawing>
            <wp:inline distT="0" distB="0" distL="0" distR="0" wp14:anchorId="63733A08" wp14:editId="56862710">
              <wp:extent cx="2953729" cy="3756665"/>
              <wp:effectExtent l="38100" t="38100" r="38100" b="38100"/>
              <wp:docPr id="6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0"/>
                      <a:srcRect l="18306" t="15205" r="32717" b="4587"/>
                      <a:stretch>
                        <a:fillRect/>
                      </a:stretch>
                    </pic:blipFill>
                    <pic:spPr>
                      <a:xfrm>
                        <a:off x="0" y="0"/>
                        <a:ext cx="2953729" cy="3756665"/>
                      </a:xfrm>
                      <a:prstGeom prst="rect">
                        <a:avLst/>
                      </a:prstGeom>
                      <a:ln w="38100">
                        <a:solidFill>
                          <a:srgbClr val="000000"/>
                        </a:solidFill>
                        <a:prstDash val="solid"/>
                      </a:ln>
                    </pic:spPr>
                  </pic:pic>
                </a:graphicData>
              </a:graphic>
            </wp:inline>
          </w:drawing>
        </w:r>
      </w:ins>
    </w:p>
    <w:p w14:paraId="00817C80" w14:textId="77777777" w:rsidR="00933ABF" w:rsidRDefault="00617DEC">
      <w:ins w:id="1161" w:author="Sue A Darby" w:date="2015-08-27T14:50:00Z">
        <w:r>
          <w:br w:type="page"/>
        </w:r>
      </w:ins>
    </w:p>
    <w:p w14:paraId="0291E48A" w14:textId="77777777" w:rsidR="00933ABF" w:rsidRDefault="00933ABF" w:rsidP="00933ABF">
      <w:pPr>
        <w:spacing w:after="0"/>
        <w:rPr>
          <w:ins w:id="1162" w:author="Sue A Darby" w:date="2015-08-27T14:50:00Z"/>
        </w:rPr>
        <w:pPrChange w:id="1163" w:author="Sue A Darby" w:date="2015-10-08T14:38:00Z">
          <w:pPr/>
        </w:pPrChange>
      </w:pPr>
    </w:p>
    <w:p w14:paraId="31F931CA" w14:textId="77777777" w:rsidR="00933ABF" w:rsidRDefault="00617DEC" w:rsidP="00933ABF">
      <w:pPr>
        <w:numPr>
          <w:ilvl w:val="0"/>
          <w:numId w:val="30"/>
        </w:numPr>
        <w:spacing w:after="0"/>
        <w:ind w:hanging="360"/>
        <w:contextualSpacing/>
        <w:rPr>
          <w:ins w:id="1164" w:author="Sue A Darby" w:date="2015-08-27T14:50:00Z"/>
        </w:rPr>
        <w:pPrChange w:id="1165" w:author="Sue A Darby" w:date="2015-10-08T14:38:00Z">
          <w:pPr>
            <w:jc w:val="center"/>
          </w:pPr>
        </w:pPrChange>
      </w:pPr>
      <w:ins w:id="1166" w:author="Sue A Darby" w:date="2015-08-27T14:50:00Z">
        <w:r>
          <w:rPr>
            <w:sz w:val="20"/>
            <w:szCs w:val="20"/>
          </w:rPr>
          <w:t>Assigning to a worker</w:t>
        </w:r>
      </w:ins>
    </w:p>
    <w:p w14:paraId="3FF7E570" w14:textId="77777777" w:rsidR="00933ABF" w:rsidRDefault="00617DEC" w:rsidP="00933ABF">
      <w:pPr>
        <w:numPr>
          <w:ilvl w:val="0"/>
          <w:numId w:val="23"/>
        </w:numPr>
        <w:spacing w:after="0"/>
        <w:ind w:hanging="360"/>
        <w:contextualSpacing/>
        <w:rPr>
          <w:ins w:id="1167" w:author="Sue A Darby" w:date="2015-08-27T14:50:00Z"/>
          <w:sz w:val="20"/>
          <w:szCs w:val="20"/>
        </w:rPr>
        <w:pPrChange w:id="1168" w:author="Sue A Darby" w:date="2015-10-08T14:38:00Z">
          <w:pPr>
            <w:numPr>
              <w:numId w:val="7"/>
            </w:numPr>
            <w:ind w:left="720" w:hanging="360"/>
            <w:contextualSpacing/>
          </w:pPr>
        </w:pPrChange>
      </w:pPr>
      <w:ins w:id="1169" w:author="Sue A Darby" w:date="2015-08-27T14:50:00Z">
        <w:r>
          <w:rPr>
            <w:sz w:val="20"/>
            <w:szCs w:val="20"/>
          </w:rPr>
          <w:t>Click the Open Book icon and search for the person the application will be assigned to</w:t>
        </w:r>
      </w:ins>
    </w:p>
    <w:p w14:paraId="2429DD15" w14:textId="77777777" w:rsidR="00933ABF" w:rsidRDefault="00617DEC" w:rsidP="00933ABF">
      <w:pPr>
        <w:numPr>
          <w:ilvl w:val="0"/>
          <w:numId w:val="23"/>
        </w:numPr>
        <w:spacing w:after="0"/>
        <w:ind w:hanging="360"/>
        <w:contextualSpacing/>
        <w:rPr>
          <w:ins w:id="1170" w:author="Sue A Darby" w:date="2015-08-27T14:50:00Z"/>
          <w:sz w:val="20"/>
          <w:szCs w:val="20"/>
        </w:rPr>
        <w:pPrChange w:id="1171" w:author="Sue A Darby" w:date="2015-10-08T14:38:00Z">
          <w:pPr>
            <w:numPr>
              <w:ilvl w:val="1"/>
              <w:numId w:val="7"/>
            </w:numPr>
            <w:ind w:left="1440" w:hanging="360"/>
            <w:contextualSpacing/>
          </w:pPr>
        </w:pPrChange>
      </w:pPr>
      <w:ins w:id="1172" w:author="Sue A Darby" w:date="2015-08-27T14:50:00Z">
        <w:r>
          <w:rPr>
            <w:sz w:val="20"/>
            <w:szCs w:val="20"/>
          </w:rPr>
          <w:t>Search for the person</w:t>
        </w:r>
      </w:ins>
    </w:p>
    <w:p w14:paraId="75133343" w14:textId="77777777" w:rsidR="00933ABF" w:rsidRDefault="00617DEC" w:rsidP="00933ABF">
      <w:pPr>
        <w:numPr>
          <w:ilvl w:val="0"/>
          <w:numId w:val="23"/>
        </w:numPr>
        <w:spacing w:after="0"/>
        <w:ind w:hanging="360"/>
        <w:contextualSpacing/>
        <w:rPr>
          <w:ins w:id="1173" w:author="Sue A Darby" w:date="2015-08-27T14:50:00Z"/>
          <w:sz w:val="20"/>
          <w:szCs w:val="20"/>
        </w:rPr>
        <w:pPrChange w:id="1174" w:author="Sue A Darby" w:date="2015-10-08T14:38:00Z">
          <w:pPr>
            <w:numPr>
              <w:ilvl w:val="1"/>
              <w:numId w:val="7"/>
            </w:numPr>
            <w:ind w:left="1440" w:hanging="360"/>
            <w:contextualSpacing/>
          </w:pPr>
        </w:pPrChange>
      </w:pPr>
      <w:ins w:id="1175" w:author="Sue A Darby" w:date="2015-08-27T14:50:00Z">
        <w:r>
          <w:rPr>
            <w:sz w:val="20"/>
            <w:szCs w:val="20"/>
          </w:rPr>
          <w:t>Add the person</w:t>
        </w:r>
      </w:ins>
    </w:p>
    <w:p w14:paraId="7CA279DD" w14:textId="77777777" w:rsidR="00933ABF" w:rsidRDefault="00617DEC" w:rsidP="00933ABF">
      <w:pPr>
        <w:numPr>
          <w:ilvl w:val="0"/>
          <w:numId w:val="23"/>
        </w:numPr>
        <w:spacing w:after="0"/>
        <w:ind w:hanging="360"/>
        <w:contextualSpacing/>
        <w:rPr>
          <w:ins w:id="1176" w:author="Sue A Darby" w:date="2015-08-27T14:50:00Z"/>
        </w:rPr>
        <w:pPrChange w:id="1177" w:author="Sue A Darby" w:date="2015-10-08T14:38:00Z">
          <w:pPr>
            <w:jc w:val="center"/>
          </w:pPr>
        </w:pPrChange>
      </w:pPr>
      <w:ins w:id="1178" w:author="Sue A Darby" w:date="2015-08-27T14:50:00Z">
        <w:r>
          <w:rPr>
            <w:sz w:val="20"/>
            <w:szCs w:val="20"/>
          </w:rPr>
          <w:t>Click OK</w:t>
        </w:r>
      </w:ins>
    </w:p>
    <w:p w14:paraId="0029FC1D" w14:textId="77777777" w:rsidR="00933ABF" w:rsidRDefault="00617DEC" w:rsidP="00933ABF">
      <w:pPr>
        <w:spacing w:after="0"/>
        <w:jc w:val="center"/>
        <w:rPr>
          <w:ins w:id="1179" w:author="Sue A Darby" w:date="2015-08-27T14:50:00Z"/>
        </w:rPr>
        <w:pPrChange w:id="1180" w:author="Sue A Darby" w:date="2015-10-08T14:38:00Z">
          <w:pPr>
            <w:jc w:val="center"/>
          </w:pPr>
        </w:pPrChange>
      </w:pPr>
      <w:ins w:id="1181" w:author="Sue A Darby" w:date="2015-08-27T14:50:00Z">
        <w:r>
          <w:rPr>
            <w:noProof/>
          </w:rPr>
          <w:drawing>
            <wp:inline distT="0" distB="0" distL="0" distR="0" wp14:anchorId="739568B3" wp14:editId="45DE9DB4">
              <wp:extent cx="2799863" cy="2548776"/>
              <wp:effectExtent l="38100" t="38100" r="38100" b="38100"/>
              <wp:docPr id="6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1"/>
                      <a:srcRect/>
                      <a:stretch>
                        <a:fillRect/>
                      </a:stretch>
                    </pic:blipFill>
                    <pic:spPr>
                      <a:xfrm>
                        <a:off x="0" y="0"/>
                        <a:ext cx="2799863" cy="2548776"/>
                      </a:xfrm>
                      <a:prstGeom prst="rect">
                        <a:avLst/>
                      </a:prstGeom>
                      <a:ln w="38100">
                        <a:solidFill>
                          <a:srgbClr val="000000"/>
                        </a:solidFill>
                        <a:prstDash val="solid"/>
                      </a:ln>
                    </pic:spPr>
                  </pic:pic>
                </a:graphicData>
              </a:graphic>
            </wp:inline>
          </w:drawing>
        </w:r>
      </w:ins>
    </w:p>
    <w:p w14:paraId="65B99C81" w14:textId="77777777" w:rsidR="00933ABF" w:rsidRDefault="00617DEC" w:rsidP="00933ABF">
      <w:pPr>
        <w:numPr>
          <w:ilvl w:val="0"/>
          <w:numId w:val="30"/>
        </w:numPr>
        <w:spacing w:after="0"/>
        <w:ind w:hanging="360"/>
        <w:contextualSpacing/>
        <w:rPr>
          <w:ins w:id="1182" w:author="Sue A Darby" w:date="2015-08-27T14:50:00Z"/>
        </w:rPr>
        <w:pPrChange w:id="1183" w:author="Sue A Darby" w:date="2015-10-08T14:38:00Z">
          <w:pPr>
            <w:jc w:val="center"/>
          </w:pPr>
        </w:pPrChange>
      </w:pPr>
      <w:ins w:id="1184" w:author="Sue A Darby" w:date="2015-08-27T14:50:00Z">
        <w:r>
          <w:rPr>
            <w:sz w:val="20"/>
            <w:szCs w:val="20"/>
          </w:rPr>
          <w:t>Continued from 2 because the form is long</w:t>
        </w:r>
      </w:ins>
    </w:p>
    <w:p w14:paraId="1CB5F502" w14:textId="77777777" w:rsidR="00933ABF" w:rsidRDefault="00617DEC" w:rsidP="00933ABF">
      <w:pPr>
        <w:numPr>
          <w:ilvl w:val="0"/>
          <w:numId w:val="23"/>
        </w:numPr>
        <w:spacing w:after="0"/>
        <w:ind w:hanging="360"/>
        <w:contextualSpacing/>
        <w:rPr>
          <w:ins w:id="1185" w:author="Sue A Darby" w:date="2015-08-27T14:50:00Z"/>
        </w:rPr>
        <w:pPrChange w:id="1186" w:author="Sue A Darby" w:date="2015-10-08T14:38:00Z">
          <w:pPr>
            <w:numPr>
              <w:numId w:val="9"/>
            </w:numPr>
            <w:ind w:left="720" w:hanging="360"/>
            <w:contextualSpacing/>
          </w:pPr>
        </w:pPrChange>
      </w:pPr>
      <w:ins w:id="1187" w:author="Sue A Darby" w:date="2015-08-27T14:50:00Z">
        <w:r>
          <w:t>Check the appropriate boxes for the services the ind</w:t>
        </w:r>
        <w:r>
          <w:t>ividual or agency provides</w:t>
        </w:r>
      </w:ins>
    </w:p>
    <w:p w14:paraId="0B84FE0F" w14:textId="77777777" w:rsidR="00933ABF" w:rsidRDefault="00617DEC" w:rsidP="00933ABF">
      <w:pPr>
        <w:numPr>
          <w:ilvl w:val="0"/>
          <w:numId w:val="23"/>
        </w:numPr>
        <w:spacing w:after="0"/>
        <w:ind w:hanging="360"/>
        <w:contextualSpacing/>
        <w:rPr>
          <w:ins w:id="1188" w:author="Sue A Darby" w:date="2015-08-27T14:50:00Z"/>
        </w:rPr>
        <w:pPrChange w:id="1189" w:author="Sue A Darby" w:date="2015-10-08T14:38:00Z">
          <w:pPr>
            <w:jc w:val="center"/>
          </w:pPr>
        </w:pPrChange>
      </w:pPr>
      <w:ins w:id="1190" w:author="Sue A Darby" w:date="2015-08-27T14:50:00Z">
        <w:r>
          <w:t>Check the boxes for the Application type</w:t>
        </w:r>
      </w:ins>
    </w:p>
    <w:p w14:paraId="08133EFF" w14:textId="77777777" w:rsidR="00933ABF" w:rsidRDefault="00617DEC" w:rsidP="00933ABF">
      <w:pPr>
        <w:numPr>
          <w:ilvl w:val="0"/>
          <w:numId w:val="23"/>
        </w:numPr>
        <w:spacing w:after="0"/>
        <w:ind w:hanging="360"/>
        <w:contextualSpacing/>
        <w:rPr>
          <w:ins w:id="1191" w:author="Sue A Darby" w:date="2015-08-27T14:50:00Z"/>
        </w:rPr>
        <w:pPrChange w:id="1192" w:author="Sue A Darby" w:date="2015-10-08T14:38:00Z">
          <w:pPr>
            <w:jc w:val="center"/>
          </w:pPr>
        </w:pPrChange>
      </w:pPr>
      <w:ins w:id="1193" w:author="Sue A Darby" w:date="2015-08-27T14:50:00Z">
        <w:r>
          <w:rPr>
            <w:sz w:val="20"/>
            <w:szCs w:val="20"/>
          </w:rPr>
          <w:t>Dates</w:t>
        </w:r>
      </w:ins>
    </w:p>
    <w:p w14:paraId="6564834B" w14:textId="77777777" w:rsidR="00933ABF" w:rsidRDefault="00617DEC" w:rsidP="00933ABF">
      <w:pPr>
        <w:numPr>
          <w:ilvl w:val="0"/>
          <w:numId w:val="23"/>
        </w:numPr>
        <w:spacing w:after="0"/>
        <w:ind w:hanging="360"/>
        <w:contextualSpacing/>
        <w:rPr>
          <w:ins w:id="1194" w:author="Sue A Darby" w:date="2015-08-27T14:50:00Z"/>
        </w:rPr>
        <w:pPrChange w:id="1195" w:author="Sue A Darby" w:date="2015-10-08T14:38:00Z">
          <w:pPr>
            <w:jc w:val="center"/>
          </w:pPr>
        </w:pPrChange>
      </w:pPr>
      <w:ins w:id="1196" w:author="Sue A Darby" w:date="2015-08-27T14:50:00Z">
        <w:r>
          <w:t>Enter the Rec’d Date</w:t>
        </w:r>
      </w:ins>
    </w:p>
    <w:p w14:paraId="5C0DB919" w14:textId="77777777" w:rsidR="00933ABF" w:rsidRDefault="00617DEC" w:rsidP="00933ABF">
      <w:pPr>
        <w:numPr>
          <w:ilvl w:val="0"/>
          <w:numId w:val="23"/>
        </w:numPr>
        <w:spacing w:after="0"/>
        <w:ind w:hanging="360"/>
        <w:contextualSpacing/>
        <w:rPr>
          <w:ins w:id="1197" w:author="Sue A Darby" w:date="2015-08-27T14:50:00Z"/>
        </w:rPr>
        <w:pPrChange w:id="1198" w:author="Sue A Darby" w:date="2015-10-08T14:38:00Z">
          <w:pPr>
            <w:jc w:val="center"/>
          </w:pPr>
        </w:pPrChange>
      </w:pPr>
      <w:ins w:id="1199" w:author="Sue A Darby" w:date="2015-08-27T14:50:00Z">
        <w:r>
          <w:t>Enter the date it will go to the staff member</w:t>
        </w:r>
      </w:ins>
    </w:p>
    <w:p w14:paraId="1582E0A8" w14:textId="77777777" w:rsidR="00933ABF" w:rsidRDefault="00617DEC" w:rsidP="00933ABF">
      <w:pPr>
        <w:numPr>
          <w:ilvl w:val="0"/>
          <w:numId w:val="23"/>
        </w:numPr>
        <w:spacing w:after="0"/>
        <w:ind w:hanging="360"/>
        <w:contextualSpacing/>
        <w:rPr>
          <w:ins w:id="1200" w:author="Sue A Darby" w:date="2015-08-27T14:50:00Z"/>
        </w:rPr>
        <w:pPrChange w:id="1201" w:author="Sue A Darby" w:date="2015-10-08T14:38:00Z">
          <w:pPr>
            <w:jc w:val="center"/>
          </w:pPr>
        </w:pPrChange>
      </w:pPr>
      <w:ins w:id="1202" w:author="Sue A Darby" w:date="2015-08-27T14:50:00Z">
        <w:r>
          <w:t>Enter the provider’s end date if it is a recertification</w:t>
        </w:r>
      </w:ins>
    </w:p>
    <w:p w14:paraId="58F14813" w14:textId="77777777" w:rsidR="00933ABF" w:rsidRDefault="00617DEC" w:rsidP="00933ABF">
      <w:pPr>
        <w:spacing w:after="0"/>
        <w:jc w:val="center"/>
        <w:rPr>
          <w:ins w:id="1203" w:author="Sue A Darby" w:date="2015-08-27T14:50:00Z"/>
        </w:rPr>
        <w:pPrChange w:id="1204" w:author="Sue A Darby" w:date="2015-10-08T14:38:00Z">
          <w:pPr>
            <w:jc w:val="center"/>
          </w:pPr>
        </w:pPrChange>
      </w:pPr>
      <w:ins w:id="1205" w:author="Sue A Darby" w:date="2015-08-27T14:50:00Z">
        <w:r>
          <w:rPr>
            <w:noProof/>
          </w:rPr>
          <w:drawing>
            <wp:inline distT="0" distB="0" distL="0" distR="0" wp14:anchorId="0854D3D7" wp14:editId="394FA397">
              <wp:extent cx="3460750" cy="3450795"/>
              <wp:effectExtent l="38100" t="38100" r="38100" b="38100"/>
              <wp:docPr id="6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2"/>
                      <a:srcRect l="18462" t="32985" r="32924" b="4597"/>
                      <a:stretch>
                        <a:fillRect/>
                      </a:stretch>
                    </pic:blipFill>
                    <pic:spPr>
                      <a:xfrm>
                        <a:off x="0" y="0"/>
                        <a:ext cx="3460750" cy="3450795"/>
                      </a:xfrm>
                      <a:prstGeom prst="rect">
                        <a:avLst/>
                      </a:prstGeom>
                      <a:ln w="38100">
                        <a:solidFill>
                          <a:srgbClr val="000000"/>
                        </a:solidFill>
                        <a:prstDash val="solid"/>
                      </a:ln>
                    </pic:spPr>
                  </pic:pic>
                </a:graphicData>
              </a:graphic>
            </wp:inline>
          </w:drawing>
        </w:r>
      </w:ins>
    </w:p>
    <w:p w14:paraId="3B66DFD6" w14:textId="77777777" w:rsidR="00933ABF" w:rsidRDefault="00617DEC" w:rsidP="00933ABF">
      <w:pPr>
        <w:numPr>
          <w:ilvl w:val="0"/>
          <w:numId w:val="30"/>
        </w:numPr>
        <w:spacing w:after="0"/>
        <w:ind w:hanging="360"/>
        <w:contextualSpacing/>
        <w:rPr>
          <w:ins w:id="1206" w:author="Sue A Darby" w:date="2015-08-27T14:50:00Z"/>
        </w:rPr>
        <w:pPrChange w:id="1207" w:author="Sue A Darby" w:date="2015-10-08T14:38:00Z">
          <w:pPr>
            <w:jc w:val="center"/>
          </w:pPr>
        </w:pPrChange>
      </w:pPr>
      <w:ins w:id="1208" w:author="Sue A Darby" w:date="2015-08-27T14:50:00Z">
        <w:r>
          <w:rPr>
            <w:sz w:val="20"/>
            <w:szCs w:val="20"/>
          </w:rPr>
          <w:t>Continued again</w:t>
        </w:r>
      </w:ins>
    </w:p>
    <w:p w14:paraId="74A5F3E6" w14:textId="77777777" w:rsidR="00933ABF" w:rsidRDefault="00617DEC" w:rsidP="00933ABF">
      <w:pPr>
        <w:numPr>
          <w:ilvl w:val="0"/>
          <w:numId w:val="23"/>
        </w:numPr>
        <w:spacing w:after="0"/>
        <w:ind w:hanging="360"/>
        <w:contextualSpacing/>
        <w:rPr>
          <w:ins w:id="1209" w:author="Sue A Darby" w:date="2015-08-27T14:50:00Z"/>
        </w:rPr>
        <w:pPrChange w:id="1210" w:author="Sue A Darby" w:date="2015-10-08T14:38:00Z">
          <w:pPr>
            <w:jc w:val="center"/>
          </w:pPr>
        </w:pPrChange>
      </w:pPr>
      <w:ins w:id="1211" w:author="Sue A Darby" w:date="2015-08-27T14:50:00Z">
        <w:r>
          <w:t>Add additional notes regarding the application that might be helpful to the reviewer such as actions going on with other units or a site review</w:t>
        </w:r>
      </w:ins>
    </w:p>
    <w:p w14:paraId="1D8AB29F" w14:textId="77777777" w:rsidR="00933ABF" w:rsidRDefault="00617DEC" w:rsidP="00933ABF">
      <w:pPr>
        <w:numPr>
          <w:ilvl w:val="0"/>
          <w:numId w:val="30"/>
        </w:numPr>
        <w:spacing w:after="0"/>
        <w:ind w:hanging="360"/>
        <w:contextualSpacing/>
        <w:rPr>
          <w:ins w:id="1212" w:author="Sue A Darby" w:date="2015-08-27T14:50:00Z"/>
        </w:rPr>
        <w:pPrChange w:id="1213" w:author="Sue A Darby" w:date="2015-10-08T14:38:00Z">
          <w:pPr>
            <w:jc w:val="center"/>
          </w:pPr>
        </w:pPrChange>
      </w:pPr>
      <w:ins w:id="1214" w:author="Sue A Darby" w:date="2015-08-27T14:50:00Z">
        <w:r>
          <w:rPr>
            <w:sz w:val="20"/>
            <w:szCs w:val="20"/>
          </w:rPr>
          <w:t>Continued for the last time</w:t>
        </w:r>
      </w:ins>
    </w:p>
    <w:p w14:paraId="6CF33F2C" w14:textId="77777777" w:rsidR="00933ABF" w:rsidRDefault="00617DEC" w:rsidP="00933ABF">
      <w:pPr>
        <w:numPr>
          <w:ilvl w:val="0"/>
          <w:numId w:val="23"/>
        </w:numPr>
        <w:spacing w:after="0"/>
        <w:ind w:hanging="360"/>
        <w:contextualSpacing/>
        <w:rPr>
          <w:ins w:id="1215" w:author="Sue A Darby" w:date="2015-08-27T14:50:00Z"/>
        </w:rPr>
        <w:pPrChange w:id="1216" w:author="Sue A Darby" w:date="2015-10-08T14:38:00Z">
          <w:pPr>
            <w:jc w:val="center"/>
          </w:pPr>
        </w:pPrChange>
      </w:pPr>
      <w:ins w:id="1217" w:author="Sue A Darby" w:date="2015-08-27T14:50:00Z">
        <w:r>
          <w:t>If the application is for a new admin or other unique change that does not have a fi</w:t>
        </w:r>
        <w:r>
          <w:t>eld above use the Application Tracking field otherwise ignore it</w:t>
        </w:r>
      </w:ins>
    </w:p>
    <w:p w14:paraId="4ACB6AC7" w14:textId="77777777" w:rsidR="00933ABF" w:rsidRDefault="00617DEC" w:rsidP="00933ABF">
      <w:pPr>
        <w:numPr>
          <w:ilvl w:val="0"/>
          <w:numId w:val="23"/>
        </w:numPr>
        <w:spacing w:after="0"/>
        <w:ind w:hanging="360"/>
        <w:contextualSpacing/>
        <w:rPr>
          <w:ins w:id="1218" w:author="Sue A Darby" w:date="2015-08-27T14:50:00Z"/>
          <w:sz w:val="20"/>
          <w:szCs w:val="20"/>
        </w:rPr>
        <w:pPrChange w:id="1219" w:author="Sue A Darby" w:date="2015-10-08T14:38:00Z">
          <w:pPr>
            <w:numPr>
              <w:numId w:val="23"/>
            </w:numPr>
            <w:ind w:left="720" w:hanging="360"/>
            <w:contextualSpacing/>
          </w:pPr>
        </w:pPrChange>
      </w:pPr>
      <w:ins w:id="1220" w:author="Sue A Darby" w:date="2015-08-27T14:50:00Z">
        <w:r>
          <w:t>Add the date the entry is being created (used to track application start to end processing time)</w:t>
        </w:r>
        <w:r>
          <w:rPr>
            <w:sz w:val="20"/>
            <w:szCs w:val="20"/>
          </w:rPr>
          <w:t xml:space="preserve"> </w:t>
        </w:r>
      </w:ins>
    </w:p>
    <w:p w14:paraId="78CC2E6E" w14:textId="77777777" w:rsidR="00933ABF" w:rsidRDefault="00617DEC" w:rsidP="00933ABF">
      <w:pPr>
        <w:numPr>
          <w:ilvl w:val="0"/>
          <w:numId w:val="23"/>
        </w:numPr>
        <w:spacing w:after="0"/>
        <w:ind w:hanging="360"/>
        <w:contextualSpacing/>
        <w:rPr>
          <w:ins w:id="1221" w:author="Sue A Darby" w:date="2015-08-27T14:50:00Z"/>
        </w:rPr>
        <w:pPrChange w:id="1222" w:author="Sue A Darby" w:date="2015-10-08T14:38:00Z">
          <w:pPr>
            <w:jc w:val="center"/>
          </w:pPr>
        </w:pPrChange>
      </w:pPr>
      <w:ins w:id="1223" w:author="Sue A Darby" w:date="2015-08-27T14:50:00Z">
        <w:r>
          <w:rPr>
            <w:sz w:val="20"/>
            <w:szCs w:val="20"/>
          </w:rPr>
          <w:t>Save</w:t>
        </w:r>
      </w:ins>
    </w:p>
    <w:p w14:paraId="4C1E1F81" w14:textId="77777777" w:rsidR="00933ABF" w:rsidRDefault="00617DEC" w:rsidP="00933ABF">
      <w:pPr>
        <w:spacing w:after="0"/>
        <w:jc w:val="center"/>
        <w:rPr>
          <w:ins w:id="1224" w:author="Sue A Darby" w:date="2015-08-27T14:50:00Z"/>
        </w:rPr>
        <w:pPrChange w:id="1225" w:author="Sue A Darby" w:date="2015-10-08T14:38:00Z">
          <w:pPr>
            <w:jc w:val="center"/>
          </w:pPr>
        </w:pPrChange>
      </w:pPr>
      <w:ins w:id="1226" w:author="Sue A Darby" w:date="2015-08-27T14:50:00Z">
        <w:r>
          <w:rPr>
            <w:noProof/>
          </w:rPr>
          <w:drawing>
            <wp:inline distT="0" distB="0" distL="0" distR="0" wp14:anchorId="3F43B272" wp14:editId="23218A0B">
              <wp:extent cx="3453108" cy="2792604"/>
              <wp:effectExtent l="38100" t="38100" r="38100" b="3810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l="18460" t="44838" r="32678" b="4280"/>
                      <a:stretch>
                        <a:fillRect/>
                      </a:stretch>
                    </pic:blipFill>
                    <pic:spPr>
                      <a:xfrm>
                        <a:off x="0" y="0"/>
                        <a:ext cx="3453108" cy="2792604"/>
                      </a:xfrm>
                      <a:prstGeom prst="rect">
                        <a:avLst/>
                      </a:prstGeom>
                      <a:ln w="38100">
                        <a:solidFill>
                          <a:srgbClr val="000000"/>
                        </a:solidFill>
                        <a:prstDash val="solid"/>
                      </a:ln>
                    </pic:spPr>
                  </pic:pic>
                </a:graphicData>
              </a:graphic>
            </wp:inline>
          </w:drawing>
        </w:r>
      </w:ins>
    </w:p>
    <w:p w14:paraId="3AAB8748" w14:textId="77777777" w:rsidR="00933ABF" w:rsidRDefault="00617DEC">
      <w:ins w:id="1227" w:author="Sue A Darby" w:date="2015-08-27T14:50:00Z">
        <w:r>
          <w:br w:type="page"/>
        </w:r>
      </w:ins>
    </w:p>
    <w:p w14:paraId="6171B2D1" w14:textId="77777777" w:rsidR="00933ABF" w:rsidRDefault="00933ABF" w:rsidP="00933ABF">
      <w:pPr>
        <w:spacing w:after="0"/>
        <w:rPr>
          <w:ins w:id="1228" w:author="Sue A Darby" w:date="2015-08-27T14:50:00Z"/>
        </w:rPr>
        <w:pPrChange w:id="1229" w:author="Sue A Darby" w:date="2015-10-08T14:38:00Z">
          <w:pPr/>
        </w:pPrChange>
      </w:pPr>
    </w:p>
    <w:p w14:paraId="61E5D7B6" w14:textId="77777777" w:rsidR="00933ABF" w:rsidRDefault="00617DEC" w:rsidP="00933ABF">
      <w:pPr>
        <w:spacing w:after="0"/>
        <w:rPr>
          <w:ins w:id="1230" w:author="Sue A Darby" w:date="2015-08-27T14:50:00Z"/>
        </w:rPr>
        <w:pPrChange w:id="1231" w:author="Sue A Darby" w:date="2015-10-08T14:38:00Z">
          <w:pPr>
            <w:jc w:val="center"/>
          </w:pPr>
        </w:pPrChange>
      </w:pPr>
      <w:ins w:id="1232" w:author="Sue A Darby" w:date="2015-08-27T14:50:00Z">
        <w:r>
          <w:rPr>
            <w:sz w:val="20"/>
            <w:szCs w:val="20"/>
          </w:rPr>
          <w:t>An Example</w:t>
        </w:r>
      </w:ins>
    </w:p>
    <w:p w14:paraId="49914E83" w14:textId="77777777" w:rsidR="00933ABF" w:rsidRDefault="00617DEC" w:rsidP="00933ABF">
      <w:pPr>
        <w:spacing w:after="0"/>
        <w:jc w:val="center"/>
        <w:rPr>
          <w:ins w:id="1233" w:author="Sue A Darby" w:date="2015-08-27T14:50:00Z"/>
        </w:rPr>
        <w:pPrChange w:id="1234" w:author="Sue A Darby" w:date="2015-10-08T14:38:00Z">
          <w:pPr>
            <w:jc w:val="center"/>
          </w:pPr>
        </w:pPrChange>
      </w:pPr>
      <w:ins w:id="1235" w:author="Sue A Darby" w:date="2015-08-27T14:50:00Z">
        <w:r>
          <w:rPr>
            <w:noProof/>
          </w:rPr>
          <w:drawing>
            <wp:inline distT="0" distB="0" distL="0" distR="0" wp14:anchorId="58B99E89" wp14:editId="6403E61A">
              <wp:extent cx="3064332" cy="3925450"/>
              <wp:effectExtent l="38100" t="38100" r="38100" b="3810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l="25476" t="16481" r="25910" b="3328"/>
                      <a:stretch>
                        <a:fillRect/>
                      </a:stretch>
                    </pic:blipFill>
                    <pic:spPr>
                      <a:xfrm>
                        <a:off x="0" y="0"/>
                        <a:ext cx="3064332" cy="3925450"/>
                      </a:xfrm>
                      <a:prstGeom prst="rect">
                        <a:avLst/>
                      </a:prstGeom>
                      <a:ln w="38100">
                        <a:solidFill>
                          <a:srgbClr val="000000"/>
                        </a:solidFill>
                        <a:prstDash val="solid"/>
                      </a:ln>
                    </pic:spPr>
                  </pic:pic>
                </a:graphicData>
              </a:graphic>
            </wp:inline>
          </w:drawing>
        </w:r>
      </w:ins>
    </w:p>
    <w:p w14:paraId="667DD8EB" w14:textId="77777777" w:rsidR="00933ABF" w:rsidRDefault="00617DEC" w:rsidP="00933ABF">
      <w:pPr>
        <w:spacing w:after="0"/>
        <w:jc w:val="center"/>
        <w:rPr>
          <w:ins w:id="1236" w:author="Sue A Darby" w:date="2015-08-27T14:50:00Z"/>
        </w:rPr>
        <w:pPrChange w:id="1237" w:author="Sue A Darby" w:date="2015-10-08T14:38:00Z">
          <w:pPr>
            <w:jc w:val="center"/>
          </w:pPr>
        </w:pPrChange>
      </w:pPr>
      <w:ins w:id="1238" w:author="Sue A Darby" w:date="2015-08-27T14:50:00Z">
        <w:r>
          <w:rPr>
            <w:noProof/>
          </w:rPr>
          <w:drawing>
            <wp:inline distT="0" distB="0" distL="0" distR="0" wp14:anchorId="049F68B6" wp14:editId="7280CBDB">
              <wp:extent cx="3186179" cy="3258826"/>
              <wp:effectExtent l="38100" t="38100" r="38100" b="3810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l="25845" t="33122" r="25786" b="3170"/>
                      <a:stretch>
                        <a:fillRect/>
                      </a:stretch>
                    </pic:blipFill>
                    <pic:spPr>
                      <a:xfrm>
                        <a:off x="0" y="0"/>
                        <a:ext cx="3186179" cy="3258826"/>
                      </a:xfrm>
                      <a:prstGeom prst="rect">
                        <a:avLst/>
                      </a:prstGeom>
                      <a:ln w="38100">
                        <a:solidFill>
                          <a:srgbClr val="000000"/>
                        </a:solidFill>
                        <a:prstDash val="solid"/>
                      </a:ln>
                    </pic:spPr>
                  </pic:pic>
                </a:graphicData>
              </a:graphic>
            </wp:inline>
          </w:drawing>
        </w:r>
        <w:r>
          <w:rPr>
            <w:noProof/>
          </w:rPr>
          <w:drawing>
            <wp:inline distT="0" distB="0" distL="0" distR="0" wp14:anchorId="5219842C" wp14:editId="37F07050">
              <wp:extent cx="3141642" cy="3280992"/>
              <wp:effectExtent l="38100" t="38100" r="38100" b="3810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l="26092" t="33122" r="26647" b="3328"/>
                      <a:stretch>
                        <a:fillRect/>
                      </a:stretch>
                    </pic:blipFill>
                    <pic:spPr>
                      <a:xfrm>
                        <a:off x="0" y="0"/>
                        <a:ext cx="3141642" cy="3280992"/>
                      </a:xfrm>
                      <a:prstGeom prst="rect">
                        <a:avLst/>
                      </a:prstGeom>
                      <a:ln w="38100">
                        <a:solidFill>
                          <a:srgbClr val="000000"/>
                        </a:solidFill>
                        <a:prstDash val="solid"/>
                      </a:ln>
                    </pic:spPr>
                  </pic:pic>
                </a:graphicData>
              </a:graphic>
            </wp:inline>
          </w:drawing>
        </w:r>
      </w:ins>
    </w:p>
    <w:p w14:paraId="04F7ADB4" w14:textId="77777777" w:rsidR="00933ABF" w:rsidRDefault="00617DEC">
      <w:ins w:id="1239" w:author="Sue A Darby" w:date="2015-08-27T14:50:00Z">
        <w:r>
          <w:br w:type="page"/>
        </w:r>
      </w:ins>
    </w:p>
    <w:p w14:paraId="2CCF8F4F" w14:textId="77777777" w:rsidR="00933ABF" w:rsidRDefault="00933ABF">
      <w:pPr>
        <w:rPr>
          <w:ins w:id="1240" w:author="Sue A Darby" w:date="2015-08-27T14:50:00Z"/>
        </w:rPr>
      </w:pPr>
    </w:p>
    <w:p w14:paraId="31B99707" w14:textId="77777777" w:rsidR="00933ABF" w:rsidRDefault="00617DEC" w:rsidP="00933ABF">
      <w:pPr>
        <w:spacing w:after="0"/>
        <w:rPr>
          <w:ins w:id="1241" w:author="Sue A Darby" w:date="2015-08-27T14:50:00Z"/>
        </w:rPr>
        <w:pPrChange w:id="1242" w:author="Sue A Darby" w:date="2015-10-08T14:38:00Z">
          <w:pPr>
            <w:jc w:val="center"/>
          </w:pPr>
        </w:pPrChange>
      </w:pPr>
      <w:ins w:id="1243" w:author="Sue A Darby" w:date="2015-08-27T14:50:00Z">
        <w:r>
          <w:rPr>
            <w:sz w:val="20"/>
            <w:szCs w:val="20"/>
          </w:rPr>
          <w:t>Final Results</w:t>
        </w:r>
      </w:ins>
    </w:p>
    <w:p w14:paraId="37E3AC67" w14:textId="77777777" w:rsidR="00933ABF" w:rsidRDefault="00617DEC" w:rsidP="00933ABF">
      <w:pPr>
        <w:spacing w:after="0"/>
        <w:jc w:val="center"/>
        <w:rPr>
          <w:ins w:id="1244" w:author="Sue A Darby" w:date="2015-08-27T14:50:00Z"/>
        </w:rPr>
        <w:pPrChange w:id="1245" w:author="Sue A Darby" w:date="2015-10-08T14:38:00Z">
          <w:pPr/>
        </w:pPrChange>
      </w:pPr>
      <w:ins w:id="1246" w:author="Sue A Darby" w:date="2015-08-27T14:50:00Z">
        <w:r>
          <w:rPr>
            <w:noProof/>
          </w:rPr>
          <w:drawing>
            <wp:inline distT="0" distB="0" distL="0" distR="0" wp14:anchorId="1E118F39" wp14:editId="22B02F3D">
              <wp:extent cx="5997529" cy="1571554"/>
              <wp:effectExtent l="38100" t="38100" r="38100" b="3810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l="11426" t="14769" b="55344"/>
                      <a:stretch>
                        <a:fillRect/>
                      </a:stretch>
                    </pic:blipFill>
                    <pic:spPr>
                      <a:xfrm>
                        <a:off x="0" y="0"/>
                        <a:ext cx="5997529" cy="1571554"/>
                      </a:xfrm>
                      <a:prstGeom prst="rect">
                        <a:avLst/>
                      </a:prstGeom>
                      <a:ln w="38100">
                        <a:solidFill>
                          <a:srgbClr val="000000"/>
                        </a:solidFill>
                        <a:prstDash val="solid"/>
                      </a:ln>
                    </pic:spPr>
                  </pic:pic>
                </a:graphicData>
              </a:graphic>
            </wp:inline>
          </w:drawing>
        </w:r>
        <w:r>
          <w:rPr>
            <w:noProof/>
          </w:rPr>
          <w:drawing>
            <wp:inline distT="0" distB="0" distL="0" distR="0" wp14:anchorId="5C10ED1B" wp14:editId="10651C9F">
              <wp:extent cx="5943600" cy="1360870"/>
              <wp:effectExtent l="38100" t="38100" r="38100" b="3810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t="15344" b="55172"/>
                      <a:stretch>
                        <a:fillRect/>
                      </a:stretch>
                    </pic:blipFill>
                    <pic:spPr>
                      <a:xfrm>
                        <a:off x="0" y="0"/>
                        <a:ext cx="5943600" cy="1360870"/>
                      </a:xfrm>
                      <a:prstGeom prst="rect">
                        <a:avLst/>
                      </a:prstGeom>
                      <a:ln w="38100">
                        <a:solidFill>
                          <a:srgbClr val="000000"/>
                        </a:solidFill>
                        <a:prstDash val="solid"/>
                      </a:ln>
                    </pic:spPr>
                  </pic:pic>
                </a:graphicData>
              </a:graphic>
            </wp:inline>
          </w:drawing>
        </w:r>
      </w:ins>
    </w:p>
    <w:p w14:paraId="3459C27C" w14:textId="77777777" w:rsidR="00933ABF" w:rsidRDefault="00617DEC">
      <w:ins w:id="1247" w:author="Sue A Darby" w:date="2015-08-27T14:50:00Z">
        <w:r>
          <w:br w:type="page"/>
        </w:r>
      </w:ins>
    </w:p>
    <w:p w14:paraId="7286EB6E" w14:textId="77777777" w:rsidR="00933ABF" w:rsidRDefault="00933ABF" w:rsidP="00933ABF">
      <w:pPr>
        <w:spacing w:after="0"/>
        <w:rPr>
          <w:ins w:id="1248" w:author="Sue A Darby" w:date="2015-08-27T14:50:00Z"/>
        </w:rPr>
        <w:pPrChange w:id="1249" w:author="Sue A Darby" w:date="2015-10-08T14:38:00Z">
          <w:pPr/>
        </w:pPrChange>
      </w:pPr>
    </w:p>
    <w:p w14:paraId="3D02D9BD" w14:textId="77777777" w:rsidR="00933ABF" w:rsidRDefault="00617DEC" w:rsidP="00933ABF">
      <w:pPr>
        <w:pStyle w:val="Heading1"/>
        <w:rPr>
          <w:ins w:id="1250" w:author="Sue A Darby" w:date="2015-08-27T14:50:00Z"/>
        </w:rPr>
        <w:pPrChange w:id="1251" w:author="Sue A Darby" w:date="2015-10-08T14:38:00Z">
          <w:pPr/>
        </w:pPrChange>
      </w:pPr>
      <w:bookmarkStart w:id="1252" w:name="h.4h042r0" w:colFirst="0" w:colLast="0"/>
      <w:bookmarkEnd w:id="1252"/>
      <w:ins w:id="1253" w:author="Sue A Darby" w:date="2015-08-27T14:50:00Z">
        <w:r>
          <w:t>Checklists</w:t>
        </w:r>
      </w:ins>
    </w:p>
    <w:p w14:paraId="31680E63" w14:textId="77777777" w:rsidR="00933ABF" w:rsidRDefault="00617DEC">
      <w:pPr>
        <w:rPr>
          <w:ins w:id="1254" w:author="Sue A Darby" w:date="2015-08-27T14:50:00Z"/>
        </w:rPr>
      </w:pPr>
      <w:ins w:id="1255" w:author="Sue A Darby" w:date="2015-08-27T14:50:00Z">
        <w:r>
          <w:t>G:\Provider Certification &amp; Compl</w:t>
        </w:r>
        <w:r>
          <w:t xml:space="preserve">iance\Provider Screening &amp; Foldering Checklists </w:t>
        </w:r>
      </w:ins>
    </w:p>
    <w:p w14:paraId="7FFCC6ED" w14:textId="77777777" w:rsidR="00933ABF" w:rsidRDefault="00617DEC" w:rsidP="00933ABF">
      <w:pPr>
        <w:pStyle w:val="Heading2"/>
        <w:rPr>
          <w:ins w:id="1256" w:author="Sue A Darby" w:date="2015-08-27T14:50:00Z"/>
        </w:rPr>
        <w:pPrChange w:id="1257" w:author="Sue A Darby" w:date="2015-10-08T14:38:00Z">
          <w:pPr/>
        </w:pPrChange>
      </w:pPr>
      <w:bookmarkStart w:id="1258" w:name="h.2w5ecyt" w:colFirst="0" w:colLast="0"/>
      <w:bookmarkEnd w:id="1258"/>
      <w:ins w:id="1259" w:author="Sue A Darby" w:date="2015-08-27T14:50:00Z">
        <w:r>
          <w:t>HCB</w:t>
        </w:r>
      </w:ins>
    </w:p>
    <w:p w14:paraId="1F685F92" w14:textId="77777777" w:rsidR="00933ABF" w:rsidRDefault="00617DEC" w:rsidP="00933ABF">
      <w:pPr>
        <w:spacing w:after="0"/>
        <w:rPr>
          <w:ins w:id="1260" w:author="Sue A Darby" w:date="2015-08-27T14:50:00Z"/>
        </w:rPr>
        <w:pPrChange w:id="1261" w:author="Sue A Darby" w:date="2015-10-08T14:38:00Z">
          <w:pPr/>
        </w:pPrChange>
      </w:pPr>
      <w:ins w:id="1262" w:author="Sue A Darby" w:date="2015-08-27T14:50:00Z">
        <w:r>
          <w:t>HCB Checklist NEW Regulations Updated -9-10-15 .xlsm This is a macro driven file but due to State computer setting it cannot be a template so do NOT hit save. Just print the final list.</w:t>
        </w:r>
      </w:ins>
    </w:p>
    <w:p w14:paraId="0227260E" w14:textId="77777777" w:rsidR="00933ABF" w:rsidRDefault="00617DEC" w:rsidP="00933ABF">
      <w:pPr>
        <w:spacing w:after="0"/>
        <w:rPr>
          <w:ins w:id="1263" w:author="Sue A Darby" w:date="2015-08-27T14:50:00Z"/>
        </w:rPr>
        <w:pPrChange w:id="1264" w:author="Sue A Darby" w:date="2015-10-08T14:38:00Z">
          <w:pPr/>
        </w:pPrChange>
      </w:pPr>
      <w:ins w:id="1265" w:author="Sue A Darby" w:date="2015-08-27T14:50:00Z">
        <w:r>
          <w:t>Matrix sortable o</w:t>
        </w:r>
        <w:r>
          <w:t>f Waiver Initial Cert new Regs 070115.xlsx this is a handy cheat sheet of the requirements for certification that is sortable.</w:t>
        </w:r>
      </w:ins>
    </w:p>
    <w:p w14:paraId="32EB9B89" w14:textId="77777777" w:rsidR="00933ABF" w:rsidRDefault="00617DEC" w:rsidP="00933ABF">
      <w:pPr>
        <w:numPr>
          <w:ilvl w:val="0"/>
          <w:numId w:val="32"/>
        </w:numPr>
        <w:spacing w:after="0"/>
        <w:ind w:hanging="360"/>
        <w:contextualSpacing/>
        <w:rPr>
          <w:ins w:id="1266" w:author="Sue A Darby" w:date="2015-08-27T14:50:00Z"/>
        </w:rPr>
        <w:pPrChange w:id="1267" w:author="Sue A Darby" w:date="2015-10-08T14:38:00Z">
          <w:pPr/>
        </w:pPrChange>
      </w:pPr>
      <w:ins w:id="1268" w:author="Sue A Darby" w:date="2015-08-27T14:50:00Z">
        <w:r>
          <w:t>Blank Checklist</w:t>
        </w:r>
      </w:ins>
    </w:p>
    <w:p w14:paraId="13BAB64F" w14:textId="77777777" w:rsidR="00933ABF" w:rsidRDefault="00617DEC" w:rsidP="00933ABF">
      <w:pPr>
        <w:numPr>
          <w:ilvl w:val="1"/>
          <w:numId w:val="32"/>
        </w:numPr>
        <w:spacing w:after="0"/>
        <w:ind w:hanging="360"/>
        <w:contextualSpacing/>
        <w:rPr>
          <w:ins w:id="1269" w:author="Sue A Darby" w:date="2015-08-27T14:50:00Z"/>
        </w:rPr>
        <w:pPrChange w:id="1270" w:author="Sue A Darby" w:date="2015-10-08T14:38:00Z">
          <w:pPr/>
        </w:pPrChange>
      </w:pPr>
      <w:ins w:id="1271" w:author="Sue A Darby" w:date="2015-08-27T14:50:00Z">
        <w:r>
          <w:t>Clear all boxes clears the check boxes. This may need to be clicked more than once to ensure all the rows are hidden depending on the services used.</w:t>
        </w:r>
      </w:ins>
    </w:p>
    <w:p w14:paraId="7CF0AF84" w14:textId="77777777" w:rsidR="00933ABF" w:rsidRDefault="00617DEC" w:rsidP="00933ABF">
      <w:pPr>
        <w:numPr>
          <w:ilvl w:val="1"/>
          <w:numId w:val="32"/>
        </w:numPr>
        <w:spacing w:after="0"/>
        <w:ind w:hanging="360"/>
        <w:contextualSpacing/>
        <w:rPr>
          <w:ins w:id="1272" w:author="Sue A Darby" w:date="2015-08-27T14:50:00Z"/>
        </w:rPr>
        <w:pPrChange w:id="1273" w:author="Sue A Darby" w:date="2015-10-08T14:38:00Z">
          <w:pPr/>
        </w:pPrChange>
      </w:pPr>
      <w:ins w:id="1274" w:author="Sue A Darby" w:date="2015-08-27T14:50:00Z">
        <w:r>
          <w:t>Clear provider info clears the agency name and dates</w:t>
        </w:r>
      </w:ins>
    </w:p>
    <w:p w14:paraId="388A4B59" w14:textId="77777777" w:rsidR="00933ABF" w:rsidRDefault="00617DEC" w:rsidP="00933ABF">
      <w:pPr>
        <w:numPr>
          <w:ilvl w:val="1"/>
          <w:numId w:val="32"/>
        </w:numPr>
        <w:spacing w:after="0"/>
        <w:ind w:hanging="360"/>
        <w:contextualSpacing/>
        <w:rPr>
          <w:ins w:id="1275" w:author="Sue A Darby" w:date="2015-08-27T14:50:00Z"/>
        </w:rPr>
        <w:pPrChange w:id="1276" w:author="Sue A Darby" w:date="2015-10-08T14:38:00Z">
          <w:pPr/>
        </w:pPrChange>
      </w:pPr>
      <w:ins w:id="1277" w:author="Sue A Darby" w:date="2015-08-27T14:50:00Z">
        <w:r>
          <w:t>Help is for the person who needs to make modifications</w:t>
        </w:r>
        <w:r>
          <w:t xml:space="preserve"> to the underlying code that drives this tool</w:t>
        </w:r>
      </w:ins>
    </w:p>
    <w:p w14:paraId="2C795A7E" w14:textId="77777777" w:rsidR="00933ABF" w:rsidRDefault="00617DEC" w:rsidP="00933ABF">
      <w:pPr>
        <w:spacing w:after="0"/>
        <w:jc w:val="center"/>
        <w:rPr>
          <w:ins w:id="1278" w:author="Sue A Darby" w:date="2015-08-27T14:50:00Z"/>
        </w:rPr>
        <w:pPrChange w:id="1279" w:author="Sue A Darby" w:date="2015-10-08T14:38:00Z">
          <w:pPr>
            <w:spacing w:after="0" w:line="240" w:lineRule="auto"/>
            <w:jc w:val="center"/>
          </w:pPr>
        </w:pPrChange>
      </w:pPr>
      <w:ins w:id="1280" w:author="Sue A Darby" w:date="2015-08-27T14:50:00Z">
        <w:r>
          <w:rPr>
            <w:noProof/>
          </w:rPr>
          <w:drawing>
            <wp:inline distT="0" distB="0" distL="0" distR="0" wp14:anchorId="1207C440" wp14:editId="4F007F79">
              <wp:extent cx="5153025" cy="3073411"/>
              <wp:effectExtent l="38100" t="38100" r="38100" b="3810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l="6250" t="22699" r="16987" b="18346"/>
                      <a:stretch>
                        <a:fillRect/>
                      </a:stretch>
                    </pic:blipFill>
                    <pic:spPr>
                      <a:xfrm>
                        <a:off x="0" y="0"/>
                        <a:ext cx="5153025" cy="3073411"/>
                      </a:xfrm>
                      <a:prstGeom prst="rect">
                        <a:avLst/>
                      </a:prstGeom>
                      <a:ln w="38100">
                        <a:solidFill>
                          <a:srgbClr val="000000"/>
                        </a:solidFill>
                        <a:prstDash val="solid"/>
                      </a:ln>
                    </pic:spPr>
                  </pic:pic>
                </a:graphicData>
              </a:graphic>
            </wp:inline>
          </w:drawing>
        </w:r>
      </w:ins>
    </w:p>
    <w:p w14:paraId="4691605A" w14:textId="77777777" w:rsidR="00933ABF" w:rsidRDefault="00617DEC">
      <w:ins w:id="1281" w:author="Sue A Darby" w:date="2015-08-27T14:50:00Z">
        <w:r>
          <w:br w:type="page"/>
        </w:r>
      </w:ins>
    </w:p>
    <w:p w14:paraId="522A2899" w14:textId="77777777" w:rsidR="00933ABF" w:rsidRDefault="00933ABF">
      <w:pPr>
        <w:rPr>
          <w:ins w:id="1282" w:author="Sue A Darby" w:date="2015-08-27T14:50:00Z"/>
        </w:rPr>
      </w:pPr>
    </w:p>
    <w:p w14:paraId="36644F7F" w14:textId="77777777" w:rsidR="00933ABF" w:rsidRDefault="00617DEC" w:rsidP="00933ABF">
      <w:pPr>
        <w:numPr>
          <w:ilvl w:val="0"/>
          <w:numId w:val="32"/>
        </w:numPr>
        <w:spacing w:after="0"/>
        <w:ind w:hanging="360"/>
        <w:contextualSpacing/>
        <w:rPr>
          <w:ins w:id="1283" w:author="Sue A Darby" w:date="2015-08-27T14:50:00Z"/>
        </w:rPr>
        <w:pPrChange w:id="1284" w:author="Sue A Darby" w:date="2015-10-08T14:38:00Z">
          <w:pPr/>
        </w:pPrChange>
      </w:pPr>
      <w:ins w:id="1285" w:author="Sue A Darby" w:date="2015-08-27T14:50:00Z">
        <w:r>
          <w:t>An example of what happens when you click a service box</w:t>
        </w:r>
      </w:ins>
    </w:p>
    <w:p w14:paraId="414A93C7" w14:textId="77777777" w:rsidR="00933ABF" w:rsidRDefault="00617DEC" w:rsidP="00933ABF">
      <w:pPr>
        <w:numPr>
          <w:ilvl w:val="1"/>
          <w:numId w:val="32"/>
        </w:numPr>
        <w:spacing w:after="0"/>
        <w:ind w:hanging="360"/>
        <w:contextualSpacing/>
        <w:rPr>
          <w:ins w:id="1286" w:author="Sue A Darby" w:date="2015-08-27T14:50:00Z"/>
        </w:rPr>
        <w:pPrChange w:id="1287" w:author="Sue A Darby" w:date="2015-10-08T14:38:00Z">
          <w:pPr/>
        </w:pPrChange>
      </w:pPr>
      <w:ins w:id="1288" w:author="Sue A Darby" w:date="2015-08-27T14:50:00Z">
        <w:r>
          <w:t>Choose Initial or Recert</w:t>
        </w:r>
      </w:ins>
    </w:p>
    <w:p w14:paraId="65140E8F" w14:textId="77777777" w:rsidR="00933ABF" w:rsidRDefault="00617DEC" w:rsidP="00933ABF">
      <w:pPr>
        <w:spacing w:after="0"/>
        <w:jc w:val="center"/>
        <w:rPr>
          <w:ins w:id="1289" w:author="Sue A Darby" w:date="2015-08-27T14:50:00Z"/>
        </w:rPr>
        <w:pPrChange w:id="1290" w:author="Sue A Darby" w:date="2015-10-08T14:38:00Z">
          <w:pPr/>
        </w:pPrChange>
      </w:pPr>
      <w:ins w:id="1291" w:author="Sue A Darby" w:date="2015-08-27T14:50:00Z">
        <w:r>
          <w:rPr>
            <w:noProof/>
          </w:rPr>
          <w:drawing>
            <wp:inline distT="0" distB="0" distL="0" distR="0" wp14:anchorId="612735F2" wp14:editId="384D81D2">
              <wp:extent cx="5210175" cy="2778039"/>
              <wp:effectExtent l="38100" t="38100" r="38100" b="3810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l="5929" t="22699" r="16827" b="24267"/>
                      <a:stretch>
                        <a:fillRect/>
                      </a:stretch>
                    </pic:blipFill>
                    <pic:spPr>
                      <a:xfrm>
                        <a:off x="0" y="0"/>
                        <a:ext cx="5210175" cy="2778039"/>
                      </a:xfrm>
                      <a:prstGeom prst="rect">
                        <a:avLst/>
                      </a:prstGeom>
                      <a:ln w="38100">
                        <a:solidFill>
                          <a:srgbClr val="000000"/>
                        </a:solidFill>
                        <a:prstDash val="solid"/>
                      </a:ln>
                    </pic:spPr>
                  </pic:pic>
                </a:graphicData>
              </a:graphic>
            </wp:inline>
          </w:drawing>
        </w:r>
      </w:ins>
    </w:p>
    <w:p w14:paraId="4D7F78E9" w14:textId="77777777" w:rsidR="00933ABF" w:rsidRDefault="00617DEC" w:rsidP="00933ABF">
      <w:pPr>
        <w:numPr>
          <w:ilvl w:val="0"/>
          <w:numId w:val="32"/>
        </w:numPr>
        <w:spacing w:after="0"/>
        <w:ind w:hanging="360"/>
        <w:contextualSpacing/>
        <w:rPr>
          <w:ins w:id="1292" w:author="Sue A Darby" w:date="2015-08-27T14:50:00Z"/>
        </w:rPr>
        <w:pPrChange w:id="1293" w:author="Sue A Darby" w:date="2015-10-08T14:38:00Z">
          <w:pPr/>
        </w:pPrChange>
      </w:pPr>
      <w:ins w:id="1294" w:author="Sue A Darby" w:date="2015-08-27T14:50:00Z">
        <w:r>
          <w:t>Frequently additional options will come up based on the service</w:t>
        </w:r>
      </w:ins>
    </w:p>
    <w:p w14:paraId="2E4E713D" w14:textId="77777777" w:rsidR="00933ABF" w:rsidRDefault="00617DEC" w:rsidP="00933ABF">
      <w:pPr>
        <w:spacing w:after="0"/>
        <w:jc w:val="center"/>
        <w:rPr>
          <w:ins w:id="1295" w:author="Sue A Darby" w:date="2015-08-27T14:50:00Z"/>
        </w:rPr>
        <w:pPrChange w:id="1296" w:author="Sue A Darby" w:date="2015-10-08T14:38:00Z">
          <w:pPr>
            <w:spacing w:after="0" w:line="240" w:lineRule="auto"/>
            <w:jc w:val="center"/>
          </w:pPr>
        </w:pPrChange>
      </w:pPr>
      <w:ins w:id="1297" w:author="Sue A Darby" w:date="2015-08-27T14:50:00Z">
        <w:r>
          <w:rPr>
            <w:noProof/>
          </w:rPr>
          <w:drawing>
            <wp:inline distT="0" distB="0" distL="0" distR="0" wp14:anchorId="107A2744" wp14:editId="3941043D">
              <wp:extent cx="5227408" cy="2879965"/>
              <wp:effectExtent l="38100" t="38100" r="38100" b="3810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l="5928" t="23319" r="16986" b="21996"/>
                      <a:stretch>
                        <a:fillRect/>
                      </a:stretch>
                    </pic:blipFill>
                    <pic:spPr>
                      <a:xfrm>
                        <a:off x="0" y="0"/>
                        <a:ext cx="5227408" cy="2879965"/>
                      </a:xfrm>
                      <a:prstGeom prst="rect">
                        <a:avLst/>
                      </a:prstGeom>
                      <a:ln w="38100">
                        <a:solidFill>
                          <a:srgbClr val="000000"/>
                        </a:solidFill>
                        <a:prstDash val="solid"/>
                      </a:ln>
                    </pic:spPr>
                  </pic:pic>
                </a:graphicData>
              </a:graphic>
            </wp:inline>
          </w:drawing>
        </w:r>
      </w:ins>
    </w:p>
    <w:p w14:paraId="125B0EE6" w14:textId="77777777" w:rsidR="00933ABF" w:rsidRDefault="00617DEC">
      <w:ins w:id="1298" w:author="Sue A Darby" w:date="2015-08-27T14:50:00Z">
        <w:r>
          <w:br w:type="page"/>
        </w:r>
      </w:ins>
    </w:p>
    <w:p w14:paraId="4A5749F2" w14:textId="77777777" w:rsidR="00933ABF" w:rsidRDefault="00933ABF">
      <w:pPr>
        <w:rPr>
          <w:ins w:id="1299" w:author="Sue A Darby" w:date="2015-08-27T14:50:00Z"/>
        </w:rPr>
      </w:pPr>
    </w:p>
    <w:p w14:paraId="11BCB231" w14:textId="77777777" w:rsidR="00933ABF" w:rsidRDefault="00617DEC" w:rsidP="00933ABF">
      <w:pPr>
        <w:numPr>
          <w:ilvl w:val="0"/>
          <w:numId w:val="32"/>
        </w:numPr>
        <w:spacing w:after="0"/>
        <w:ind w:hanging="360"/>
        <w:contextualSpacing/>
        <w:rPr>
          <w:ins w:id="1300" w:author="Sue A Darby" w:date="2015-08-27T14:50:00Z"/>
        </w:rPr>
        <w:pPrChange w:id="1301" w:author="Sue A Darby" w:date="2015-10-08T14:38:00Z">
          <w:pPr/>
        </w:pPrChange>
      </w:pPr>
      <w:ins w:id="1302" w:author="Sue A Darby" w:date="2015-08-27T14:50:00Z">
        <w:r>
          <w:t>Once all the layers of choices are clicked the rows b</w:t>
        </w:r>
        <w:r>
          <w:t>elow will show up with the requirements for that service. If more than one service is chosen then more items will show on the list but each requirement will only show once.</w:t>
        </w:r>
      </w:ins>
    </w:p>
    <w:p w14:paraId="0F0CBD26" w14:textId="77777777" w:rsidR="00933ABF" w:rsidRDefault="00617DEC" w:rsidP="00933ABF">
      <w:pPr>
        <w:spacing w:after="0"/>
        <w:jc w:val="center"/>
        <w:rPr>
          <w:ins w:id="1303" w:author="Sue A Darby" w:date="2015-08-27T14:50:00Z"/>
        </w:rPr>
        <w:pPrChange w:id="1304" w:author="Sue A Darby" w:date="2015-10-08T14:38:00Z">
          <w:pPr/>
        </w:pPrChange>
      </w:pPr>
      <w:ins w:id="1305" w:author="Sue A Darby" w:date="2015-08-27T14:50:00Z">
        <w:r>
          <w:rPr>
            <w:noProof/>
          </w:rPr>
          <w:drawing>
            <wp:inline distT="0" distB="0" distL="0" distR="0" wp14:anchorId="0E4C7C45" wp14:editId="274809F5">
              <wp:extent cx="5200800" cy="3849241"/>
              <wp:effectExtent l="38100" t="38100" r="38100" b="3810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l="5928" t="22494" r="16986" b="4044"/>
                      <a:stretch>
                        <a:fillRect/>
                      </a:stretch>
                    </pic:blipFill>
                    <pic:spPr>
                      <a:xfrm>
                        <a:off x="0" y="0"/>
                        <a:ext cx="5200800" cy="3849241"/>
                      </a:xfrm>
                      <a:prstGeom prst="rect">
                        <a:avLst/>
                      </a:prstGeom>
                      <a:ln w="38100">
                        <a:solidFill>
                          <a:srgbClr val="000000"/>
                        </a:solidFill>
                        <a:prstDash val="solid"/>
                      </a:ln>
                    </pic:spPr>
                  </pic:pic>
                </a:graphicData>
              </a:graphic>
            </wp:inline>
          </w:drawing>
        </w:r>
      </w:ins>
    </w:p>
    <w:p w14:paraId="76C108E2" w14:textId="77777777" w:rsidR="00933ABF" w:rsidRDefault="00617DEC" w:rsidP="00933ABF">
      <w:pPr>
        <w:numPr>
          <w:ilvl w:val="0"/>
          <w:numId w:val="32"/>
        </w:numPr>
        <w:spacing w:after="0"/>
        <w:ind w:hanging="360"/>
        <w:contextualSpacing/>
        <w:rPr>
          <w:ins w:id="1306" w:author="Sue A Darby" w:date="2015-08-27T14:50:00Z"/>
        </w:rPr>
        <w:pPrChange w:id="1307" w:author="Sue A Darby" w:date="2015-10-08T14:38:00Z">
          <w:pPr/>
        </w:pPrChange>
      </w:pPr>
      <w:ins w:id="1308" w:author="Sue A Darby" w:date="2015-08-27T14:50:00Z">
        <w:r>
          <w:t>Recertification is a similar setup</w:t>
        </w:r>
      </w:ins>
    </w:p>
    <w:p w14:paraId="667EBB23" w14:textId="77777777" w:rsidR="00933ABF" w:rsidRDefault="00617DEC" w:rsidP="00933ABF">
      <w:pPr>
        <w:spacing w:after="0"/>
        <w:jc w:val="center"/>
        <w:rPr>
          <w:ins w:id="1309" w:author="Sue A Darby" w:date="2015-08-27T14:50:00Z"/>
        </w:rPr>
        <w:pPrChange w:id="1310" w:author="Sue A Darby" w:date="2015-10-08T14:38:00Z">
          <w:pPr/>
        </w:pPrChange>
      </w:pPr>
      <w:ins w:id="1311" w:author="Sue A Darby" w:date="2015-08-27T14:50:00Z">
        <w:r>
          <w:rPr>
            <w:noProof/>
          </w:rPr>
          <w:drawing>
            <wp:inline distT="0" distB="0" distL="0" distR="0" wp14:anchorId="11B2B9E6" wp14:editId="10926162">
              <wp:extent cx="5257624" cy="2893314"/>
              <wp:effectExtent l="38100" t="38100" r="38100" b="3810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43"/>
                      <a:srcRect l="5128" t="22080" r="16827" b="22616"/>
                      <a:stretch>
                        <a:fillRect/>
                      </a:stretch>
                    </pic:blipFill>
                    <pic:spPr>
                      <a:xfrm>
                        <a:off x="0" y="0"/>
                        <a:ext cx="5257624" cy="2893314"/>
                      </a:xfrm>
                      <a:prstGeom prst="rect">
                        <a:avLst/>
                      </a:prstGeom>
                      <a:ln w="38100">
                        <a:solidFill>
                          <a:srgbClr val="000000"/>
                        </a:solidFill>
                        <a:prstDash val="solid"/>
                      </a:ln>
                    </pic:spPr>
                  </pic:pic>
                </a:graphicData>
              </a:graphic>
            </wp:inline>
          </w:drawing>
        </w:r>
      </w:ins>
    </w:p>
    <w:p w14:paraId="26DE236E" w14:textId="77777777" w:rsidR="00933ABF" w:rsidRDefault="00617DEC">
      <w:ins w:id="1312" w:author="Sue A Darby" w:date="2015-08-27T14:50:00Z">
        <w:r>
          <w:br w:type="page"/>
        </w:r>
      </w:ins>
    </w:p>
    <w:p w14:paraId="3301F426" w14:textId="77777777" w:rsidR="00933ABF" w:rsidRDefault="00933ABF">
      <w:pPr>
        <w:rPr>
          <w:ins w:id="1313" w:author="Sue A Darby" w:date="2015-08-27T14:50:00Z"/>
        </w:rPr>
      </w:pPr>
    </w:p>
    <w:p w14:paraId="6D0030B1" w14:textId="77777777" w:rsidR="00933ABF" w:rsidRDefault="00617DEC" w:rsidP="00933ABF">
      <w:pPr>
        <w:numPr>
          <w:ilvl w:val="0"/>
          <w:numId w:val="32"/>
        </w:numPr>
        <w:spacing w:after="0"/>
        <w:ind w:hanging="360"/>
        <w:contextualSpacing/>
        <w:rPr>
          <w:ins w:id="1314" w:author="Sue A Darby" w:date="2015-08-27T14:50:00Z"/>
        </w:rPr>
        <w:pPrChange w:id="1315" w:author="Sue A Darby" w:date="2015-10-08T14:38:00Z">
          <w:pPr/>
        </w:pPrChange>
      </w:pPr>
      <w:ins w:id="1316" w:author="Sue A Darby" w:date="2015-08-27T14:50:00Z">
        <w:r>
          <w:t>After the service(s) are chosen simply en</w:t>
        </w:r>
        <w:r>
          <w:t>ter the needed information</w:t>
        </w:r>
      </w:ins>
    </w:p>
    <w:p w14:paraId="3B58DCCE" w14:textId="77777777" w:rsidR="00933ABF" w:rsidRDefault="00617DEC" w:rsidP="00933ABF">
      <w:pPr>
        <w:numPr>
          <w:ilvl w:val="1"/>
          <w:numId w:val="32"/>
        </w:numPr>
        <w:spacing w:after="0"/>
        <w:ind w:hanging="360"/>
        <w:contextualSpacing/>
        <w:rPr>
          <w:ins w:id="1317" w:author="Sue A Darby" w:date="2015-08-27T14:50:00Z"/>
        </w:rPr>
        <w:pPrChange w:id="1318" w:author="Sue A Darby" w:date="2015-10-08T14:38:00Z">
          <w:pPr/>
        </w:pPrChange>
      </w:pPr>
      <w:ins w:id="1319" w:author="Sue A Darby" w:date="2015-08-27T14:50:00Z">
        <w:r>
          <w:t>Agency Name and Number (124567 or CMGAPP or HCX etc)</w:t>
        </w:r>
      </w:ins>
    </w:p>
    <w:p w14:paraId="5B1B90E4" w14:textId="77777777" w:rsidR="00933ABF" w:rsidRDefault="00617DEC" w:rsidP="00933ABF">
      <w:pPr>
        <w:numPr>
          <w:ilvl w:val="1"/>
          <w:numId w:val="32"/>
        </w:numPr>
        <w:spacing w:after="0"/>
        <w:ind w:hanging="360"/>
        <w:contextualSpacing/>
        <w:rPr>
          <w:ins w:id="1320" w:author="Sue A Darby" w:date="2015-08-27T14:50:00Z"/>
        </w:rPr>
        <w:pPrChange w:id="1321" w:author="Sue A Darby" w:date="2015-10-08T14:38:00Z">
          <w:pPr/>
        </w:pPrChange>
      </w:pPr>
      <w:ins w:id="1322" w:author="Sue A Darby" w:date="2015-08-27T14:50:00Z">
        <w:r>
          <w:t>The end date if it applies</w:t>
        </w:r>
      </w:ins>
    </w:p>
    <w:p w14:paraId="4B9274A9" w14:textId="77777777" w:rsidR="00933ABF" w:rsidRDefault="00617DEC" w:rsidP="00933ABF">
      <w:pPr>
        <w:numPr>
          <w:ilvl w:val="1"/>
          <w:numId w:val="32"/>
        </w:numPr>
        <w:spacing w:after="0"/>
        <w:ind w:hanging="360"/>
        <w:contextualSpacing/>
        <w:rPr>
          <w:ins w:id="1323" w:author="Sue A Darby" w:date="2015-08-27T14:50:00Z"/>
        </w:rPr>
        <w:pPrChange w:id="1324" w:author="Sue A Darby" w:date="2015-10-08T14:38:00Z">
          <w:pPr/>
        </w:pPrChange>
      </w:pPr>
      <w:ins w:id="1325" w:author="Sue A Darby" w:date="2015-08-27T14:50:00Z">
        <w:r>
          <w:t>The date received</w:t>
        </w:r>
      </w:ins>
    </w:p>
    <w:p w14:paraId="4C925E92" w14:textId="77777777" w:rsidR="00933ABF" w:rsidRDefault="00617DEC" w:rsidP="00933ABF">
      <w:pPr>
        <w:numPr>
          <w:ilvl w:val="1"/>
          <w:numId w:val="32"/>
        </w:numPr>
        <w:spacing w:after="0"/>
        <w:ind w:hanging="360"/>
        <w:contextualSpacing/>
        <w:rPr>
          <w:ins w:id="1326" w:author="Sue A Darby" w:date="2015-08-27T14:50:00Z"/>
        </w:rPr>
        <w:pPrChange w:id="1327" w:author="Sue A Darby" w:date="2015-10-08T14:38:00Z">
          <w:pPr/>
        </w:pPrChange>
      </w:pPr>
      <w:ins w:id="1328" w:author="Sue A Darby" w:date="2015-08-27T14:50:00Z">
        <w:r>
          <w:t>Who the application is being assigned to</w:t>
        </w:r>
      </w:ins>
    </w:p>
    <w:p w14:paraId="2642E573" w14:textId="77777777" w:rsidR="00933ABF" w:rsidRDefault="00617DEC" w:rsidP="00933ABF">
      <w:pPr>
        <w:numPr>
          <w:ilvl w:val="1"/>
          <w:numId w:val="32"/>
        </w:numPr>
        <w:spacing w:after="0"/>
        <w:ind w:hanging="360"/>
        <w:contextualSpacing/>
        <w:rPr>
          <w:ins w:id="1329" w:author="Sue A Darby" w:date="2015-08-27T14:50:00Z"/>
        </w:rPr>
        <w:pPrChange w:id="1330" w:author="Sue A Darby" w:date="2015-10-08T14:38:00Z">
          <w:pPr/>
        </w:pPrChange>
      </w:pPr>
      <w:ins w:id="1331" w:author="Sue A Darby" w:date="2015-08-27T14:50:00Z">
        <w:r>
          <w:t>The date it was given to the staff member</w:t>
        </w:r>
      </w:ins>
    </w:p>
    <w:p w14:paraId="6F694185" w14:textId="77777777" w:rsidR="00933ABF" w:rsidRDefault="00617DEC" w:rsidP="00933ABF">
      <w:pPr>
        <w:numPr>
          <w:ilvl w:val="1"/>
          <w:numId w:val="32"/>
        </w:numPr>
        <w:spacing w:after="0"/>
        <w:ind w:hanging="360"/>
        <w:contextualSpacing/>
        <w:rPr>
          <w:ins w:id="1332" w:author="Sue A Darby" w:date="2015-08-27T14:50:00Z"/>
        </w:rPr>
        <w:pPrChange w:id="1333" w:author="Sue A Darby" w:date="2015-10-08T14:38:00Z">
          <w:pPr/>
        </w:pPrChange>
      </w:pPr>
      <w:ins w:id="1334" w:author="Sue A Darby" w:date="2015-08-27T14:50:00Z">
        <w:r>
          <w:t>Any notes regarding the provider or application</w:t>
        </w:r>
      </w:ins>
    </w:p>
    <w:p w14:paraId="340375DE" w14:textId="77777777" w:rsidR="00933ABF" w:rsidRDefault="00617DEC" w:rsidP="00933ABF">
      <w:pPr>
        <w:spacing w:after="0"/>
        <w:jc w:val="center"/>
        <w:rPr>
          <w:ins w:id="1335" w:author="Sue A Darby" w:date="2015-08-27T14:50:00Z"/>
        </w:rPr>
        <w:pPrChange w:id="1336" w:author="Sue A Darby" w:date="2015-10-08T14:38:00Z">
          <w:pPr/>
        </w:pPrChange>
      </w:pPr>
      <w:ins w:id="1337" w:author="Sue A Darby" w:date="2015-08-27T14:50:00Z">
        <w:r>
          <w:rPr>
            <w:noProof/>
          </w:rPr>
          <w:drawing>
            <wp:inline distT="0" distB="0" distL="0" distR="0" wp14:anchorId="5AAEA240" wp14:editId="78934D2F">
              <wp:extent cx="4541999" cy="3320229"/>
              <wp:effectExtent l="38100" t="38100" r="38100" b="3810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4"/>
                      <a:srcRect l="5287" t="22287" r="16667" b="4251"/>
                      <a:stretch>
                        <a:fillRect/>
                      </a:stretch>
                    </pic:blipFill>
                    <pic:spPr>
                      <a:xfrm>
                        <a:off x="0" y="0"/>
                        <a:ext cx="4541999" cy="3320229"/>
                      </a:xfrm>
                      <a:prstGeom prst="rect">
                        <a:avLst/>
                      </a:prstGeom>
                      <a:ln w="38100">
                        <a:solidFill>
                          <a:srgbClr val="000000"/>
                        </a:solidFill>
                        <a:prstDash val="solid"/>
                      </a:ln>
                    </pic:spPr>
                  </pic:pic>
                </a:graphicData>
              </a:graphic>
            </wp:inline>
          </w:drawing>
        </w:r>
      </w:ins>
    </w:p>
    <w:p w14:paraId="03CD8484" w14:textId="77777777" w:rsidR="00933ABF" w:rsidRDefault="00617DEC" w:rsidP="00933ABF">
      <w:pPr>
        <w:spacing w:after="0"/>
        <w:jc w:val="center"/>
        <w:rPr>
          <w:ins w:id="1338" w:author="Sue A Darby" w:date="2015-08-27T14:50:00Z"/>
        </w:rPr>
        <w:pPrChange w:id="1339" w:author="Sue A Darby" w:date="2015-10-08T14:38:00Z">
          <w:pPr/>
        </w:pPrChange>
      </w:pPr>
      <w:ins w:id="1340" w:author="Sue A Darby" w:date="2015-08-27T14:50:00Z">
        <w:r>
          <w:rPr>
            <w:noProof/>
          </w:rPr>
          <w:drawing>
            <wp:inline distT="0" distB="0" distL="0" distR="0" wp14:anchorId="4604FF68" wp14:editId="48C71205">
              <wp:extent cx="4488310" cy="3290199"/>
              <wp:effectExtent l="38100" t="38100" r="38100" b="381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l="5128" t="22079" r="16827" b="4250"/>
                      <a:stretch>
                        <a:fillRect/>
                      </a:stretch>
                    </pic:blipFill>
                    <pic:spPr>
                      <a:xfrm>
                        <a:off x="0" y="0"/>
                        <a:ext cx="4488310" cy="3290199"/>
                      </a:xfrm>
                      <a:prstGeom prst="rect">
                        <a:avLst/>
                      </a:prstGeom>
                      <a:ln w="38100">
                        <a:solidFill>
                          <a:srgbClr val="000000"/>
                        </a:solidFill>
                        <a:prstDash val="solid"/>
                      </a:ln>
                    </pic:spPr>
                  </pic:pic>
                </a:graphicData>
              </a:graphic>
            </wp:inline>
          </w:drawing>
        </w:r>
      </w:ins>
    </w:p>
    <w:p w14:paraId="7E617EA3" w14:textId="77777777" w:rsidR="00933ABF" w:rsidRDefault="00617DEC" w:rsidP="00933ABF">
      <w:pPr>
        <w:numPr>
          <w:ilvl w:val="0"/>
          <w:numId w:val="32"/>
        </w:numPr>
        <w:spacing w:after="0"/>
        <w:ind w:hanging="360"/>
        <w:contextualSpacing/>
        <w:rPr>
          <w:ins w:id="1341" w:author="Sue A Darby" w:date="2015-08-27T14:50:00Z"/>
        </w:rPr>
        <w:pPrChange w:id="1342" w:author="Sue A Darby" w:date="2015-10-08T14:38:00Z">
          <w:pPr/>
        </w:pPrChange>
      </w:pPr>
      <w:ins w:id="1343" w:author="Sue A Darby" w:date="2015-08-27T14:50:00Z">
        <w:r>
          <w:t>Print the checklist to include it with the application</w:t>
        </w:r>
      </w:ins>
    </w:p>
    <w:p w14:paraId="7D442660" w14:textId="77777777" w:rsidR="00933ABF" w:rsidRDefault="00617DEC" w:rsidP="00933ABF">
      <w:pPr>
        <w:pStyle w:val="Heading2"/>
        <w:rPr>
          <w:ins w:id="1344" w:author="Sue A Darby" w:date="2015-08-27T14:50:00Z"/>
        </w:rPr>
        <w:pPrChange w:id="1345" w:author="Sue A Darby" w:date="2015-10-08T14:38:00Z">
          <w:pPr/>
        </w:pPrChange>
      </w:pPr>
      <w:bookmarkStart w:id="1346" w:name="h.1baon6m" w:colFirst="0" w:colLast="0"/>
      <w:bookmarkEnd w:id="1346"/>
      <w:ins w:id="1347" w:author="Sue A Darby" w:date="2015-08-27T14:50:00Z">
        <w:r>
          <w:t>PCA</w:t>
        </w:r>
      </w:ins>
    </w:p>
    <w:p w14:paraId="3A81381F" w14:textId="77777777" w:rsidR="00933ABF" w:rsidRDefault="00617DEC" w:rsidP="00933ABF">
      <w:pPr>
        <w:spacing w:after="0"/>
        <w:rPr>
          <w:ins w:id="1348" w:author="Sue A Darby" w:date="2015-08-27T14:50:00Z"/>
        </w:rPr>
        <w:pPrChange w:id="1349" w:author="Sue A Darby" w:date="2015-10-08T14:38:00Z">
          <w:pPr/>
        </w:pPrChange>
      </w:pPr>
      <w:ins w:id="1350" w:author="Sue A Darby" w:date="2015-08-27T14:50:00Z">
        <w:r>
          <w:t>PCA Cert Folders Checklist - 11-7-2013.xltx</w:t>
        </w:r>
      </w:ins>
    </w:p>
    <w:p w14:paraId="0A52D1DC" w14:textId="77777777" w:rsidR="00933ABF" w:rsidRDefault="00617DEC" w:rsidP="00933ABF">
      <w:pPr>
        <w:spacing w:after="0"/>
        <w:rPr>
          <w:ins w:id="1351" w:author="Sue A Darby" w:date="2015-08-27T14:50:00Z"/>
        </w:rPr>
        <w:pPrChange w:id="1352" w:author="Sue A Darby" w:date="2015-10-08T14:38:00Z">
          <w:pPr/>
        </w:pPrChange>
      </w:pPr>
      <w:ins w:id="1353" w:author="Sue A Darby" w:date="2015-08-27T14:50:00Z">
        <w:r>
          <w:t>This checklist is a much simpler template without the automatic show and hide of rows features of the Waiver checklist.</w:t>
        </w:r>
      </w:ins>
    </w:p>
    <w:p w14:paraId="26499B2C" w14:textId="77777777" w:rsidR="00933ABF" w:rsidRDefault="00617DEC" w:rsidP="00933ABF">
      <w:pPr>
        <w:spacing w:after="0"/>
        <w:jc w:val="center"/>
        <w:rPr>
          <w:ins w:id="1354" w:author="Sue A Darby" w:date="2015-08-27T14:50:00Z"/>
        </w:rPr>
        <w:pPrChange w:id="1355" w:author="Sue A Darby" w:date="2015-10-08T14:38:00Z">
          <w:pPr/>
        </w:pPrChange>
      </w:pPr>
      <w:ins w:id="1356" w:author="Sue A Darby" w:date="2015-08-27T14:50:00Z">
        <w:r>
          <w:rPr>
            <w:noProof/>
          </w:rPr>
          <w:drawing>
            <wp:inline distT="0" distB="0" distL="0" distR="0" wp14:anchorId="180B3079" wp14:editId="004F3F98">
              <wp:extent cx="4479872" cy="3065175"/>
              <wp:effectExtent l="38100" t="38100" r="38100" b="381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l="5011" t="14978" r="3192" b="4146"/>
                      <a:stretch>
                        <a:fillRect/>
                      </a:stretch>
                    </pic:blipFill>
                    <pic:spPr>
                      <a:xfrm>
                        <a:off x="0" y="0"/>
                        <a:ext cx="4479872" cy="3065175"/>
                      </a:xfrm>
                      <a:prstGeom prst="rect">
                        <a:avLst/>
                      </a:prstGeom>
                      <a:ln w="38100">
                        <a:solidFill>
                          <a:srgbClr val="000000"/>
                        </a:solidFill>
                        <a:prstDash val="solid"/>
                      </a:ln>
                    </pic:spPr>
                  </pic:pic>
                </a:graphicData>
              </a:graphic>
            </wp:inline>
          </w:drawing>
        </w:r>
      </w:ins>
    </w:p>
    <w:p w14:paraId="70D2ADF0" w14:textId="77777777" w:rsidR="00933ABF" w:rsidRDefault="00617DEC" w:rsidP="00933ABF">
      <w:pPr>
        <w:numPr>
          <w:ilvl w:val="0"/>
          <w:numId w:val="20"/>
        </w:numPr>
        <w:spacing w:after="0"/>
        <w:ind w:hanging="360"/>
        <w:contextualSpacing/>
        <w:rPr>
          <w:ins w:id="1357" w:author="Sue A Darby" w:date="2015-08-27T14:50:00Z"/>
        </w:rPr>
        <w:pPrChange w:id="1358" w:author="Sue A Darby" w:date="2015-10-08T14:38:00Z">
          <w:pPr/>
        </w:pPrChange>
      </w:pPr>
      <w:ins w:id="1359" w:author="Sue A Darby" w:date="2015-08-27T14:50:00Z">
        <w:r>
          <w:t>Fill in the boxes</w:t>
        </w:r>
      </w:ins>
    </w:p>
    <w:p w14:paraId="5D67D0EA" w14:textId="77777777" w:rsidR="00933ABF" w:rsidRDefault="00617DEC" w:rsidP="00933ABF">
      <w:pPr>
        <w:numPr>
          <w:ilvl w:val="1"/>
          <w:numId w:val="20"/>
        </w:numPr>
        <w:spacing w:after="0"/>
        <w:ind w:hanging="360"/>
        <w:contextualSpacing/>
        <w:rPr>
          <w:ins w:id="1360" w:author="Sue A Darby" w:date="2015-08-27T14:50:00Z"/>
        </w:rPr>
        <w:pPrChange w:id="1361" w:author="Sue A Darby" w:date="2015-10-08T14:38:00Z">
          <w:pPr/>
        </w:pPrChange>
      </w:pPr>
      <w:ins w:id="1362" w:author="Sue A Darby" w:date="2015-08-27T14:50:00Z">
        <w:r>
          <w:t>Provider Name and number (sometimes location is helpful for large multi-site agencies)</w:t>
        </w:r>
      </w:ins>
    </w:p>
    <w:p w14:paraId="72C67D3E" w14:textId="77777777" w:rsidR="00933ABF" w:rsidRDefault="00617DEC" w:rsidP="00933ABF">
      <w:pPr>
        <w:numPr>
          <w:ilvl w:val="1"/>
          <w:numId w:val="20"/>
        </w:numPr>
        <w:spacing w:after="0"/>
        <w:ind w:hanging="360"/>
        <w:contextualSpacing/>
        <w:rPr>
          <w:ins w:id="1363" w:author="Sue A Darby" w:date="2015-08-27T14:50:00Z"/>
        </w:rPr>
        <w:pPrChange w:id="1364" w:author="Sue A Darby" w:date="2015-10-08T14:38:00Z">
          <w:pPr/>
        </w:pPrChange>
      </w:pPr>
      <w:ins w:id="1365" w:author="Sue A Darby" w:date="2015-08-27T14:50:00Z">
        <w:r>
          <w:t>End date</w:t>
        </w:r>
      </w:ins>
    </w:p>
    <w:p w14:paraId="43BFA45E" w14:textId="77777777" w:rsidR="00933ABF" w:rsidRDefault="00617DEC" w:rsidP="00933ABF">
      <w:pPr>
        <w:numPr>
          <w:ilvl w:val="1"/>
          <w:numId w:val="20"/>
        </w:numPr>
        <w:spacing w:after="0"/>
        <w:ind w:hanging="360"/>
        <w:contextualSpacing/>
        <w:rPr>
          <w:ins w:id="1366" w:author="Sue A Darby" w:date="2015-08-27T14:50:00Z"/>
        </w:rPr>
        <w:pPrChange w:id="1367" w:author="Sue A Darby" w:date="2015-10-08T14:38:00Z">
          <w:pPr/>
        </w:pPrChange>
      </w:pPr>
      <w:ins w:id="1368" w:author="Sue A Darby" w:date="2015-08-27T14:50:00Z">
        <w:r>
          <w:t>Put an “X” in the right box for the application type</w:t>
        </w:r>
      </w:ins>
    </w:p>
    <w:p w14:paraId="2A1172E8" w14:textId="77777777" w:rsidR="00933ABF" w:rsidRDefault="00617DEC" w:rsidP="00933ABF">
      <w:pPr>
        <w:numPr>
          <w:ilvl w:val="1"/>
          <w:numId w:val="20"/>
        </w:numPr>
        <w:spacing w:after="0"/>
        <w:ind w:hanging="360"/>
        <w:contextualSpacing/>
        <w:rPr>
          <w:ins w:id="1369" w:author="Sue A Darby" w:date="2015-08-27T14:50:00Z"/>
        </w:rPr>
        <w:pPrChange w:id="1370" w:author="Sue A Darby" w:date="2015-10-08T14:38:00Z">
          <w:pPr/>
        </w:pPrChange>
      </w:pPr>
      <w:ins w:id="1371" w:author="Sue A Darby" w:date="2015-08-27T14:50:00Z">
        <w:r>
          <w:t>Add the date it will go to the worker</w:t>
        </w:r>
      </w:ins>
    </w:p>
    <w:p w14:paraId="7A71F011" w14:textId="77777777" w:rsidR="00933ABF" w:rsidRDefault="00617DEC" w:rsidP="00933ABF">
      <w:pPr>
        <w:numPr>
          <w:ilvl w:val="1"/>
          <w:numId w:val="20"/>
        </w:numPr>
        <w:spacing w:after="0"/>
        <w:ind w:hanging="360"/>
        <w:contextualSpacing/>
        <w:rPr>
          <w:ins w:id="1372" w:author="Sue A Darby" w:date="2015-08-27T14:50:00Z"/>
        </w:rPr>
        <w:pPrChange w:id="1373" w:author="Sue A Darby" w:date="2015-10-08T14:38:00Z">
          <w:pPr/>
        </w:pPrChange>
      </w:pPr>
      <w:ins w:id="1374" w:author="Sue A Darby" w:date="2015-08-27T14:50:00Z">
        <w:r>
          <w:t>Add the initials of who it is assigned to</w:t>
        </w:r>
      </w:ins>
    </w:p>
    <w:p w14:paraId="0013A874" w14:textId="77777777" w:rsidR="00933ABF" w:rsidRDefault="00617DEC" w:rsidP="00933ABF">
      <w:pPr>
        <w:numPr>
          <w:ilvl w:val="1"/>
          <w:numId w:val="20"/>
        </w:numPr>
        <w:spacing w:after="0"/>
        <w:ind w:hanging="360"/>
        <w:contextualSpacing/>
        <w:rPr>
          <w:ins w:id="1375" w:author="Sue A Darby" w:date="2015-08-27T14:50:00Z"/>
        </w:rPr>
        <w:pPrChange w:id="1376" w:author="Sue A Darby" w:date="2015-10-08T14:38:00Z">
          <w:pPr/>
        </w:pPrChange>
      </w:pPr>
      <w:ins w:id="1377" w:author="Sue A Darby" w:date="2015-08-27T14:50:00Z">
        <w:r>
          <w:t>Any notes regarding the app</w:t>
        </w:r>
        <w:r>
          <w:t>lication</w:t>
        </w:r>
      </w:ins>
    </w:p>
    <w:p w14:paraId="0D320964" w14:textId="77777777" w:rsidR="00933ABF" w:rsidRDefault="00617DEC" w:rsidP="00933ABF">
      <w:pPr>
        <w:spacing w:after="0"/>
        <w:jc w:val="center"/>
        <w:rPr>
          <w:ins w:id="1378" w:author="Sue A Darby" w:date="2015-08-27T14:50:00Z"/>
        </w:rPr>
        <w:pPrChange w:id="1379" w:author="Sue A Darby" w:date="2015-10-08T14:38:00Z">
          <w:pPr/>
        </w:pPrChange>
      </w:pPr>
      <w:ins w:id="1380" w:author="Sue A Darby" w:date="2015-08-27T14:50:00Z">
        <w:r>
          <w:rPr>
            <w:noProof/>
          </w:rPr>
          <w:drawing>
            <wp:inline distT="0" distB="0" distL="0" distR="0" wp14:anchorId="7B474F15" wp14:editId="79B1C08D">
              <wp:extent cx="4636923" cy="3135443"/>
              <wp:effectExtent l="38100" t="38100" r="38100" b="381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l="4292" t="14515" r="1789" b="3709"/>
                      <a:stretch>
                        <a:fillRect/>
                      </a:stretch>
                    </pic:blipFill>
                    <pic:spPr>
                      <a:xfrm>
                        <a:off x="0" y="0"/>
                        <a:ext cx="4636923" cy="3135443"/>
                      </a:xfrm>
                      <a:prstGeom prst="rect">
                        <a:avLst/>
                      </a:prstGeom>
                      <a:ln w="38100">
                        <a:solidFill>
                          <a:srgbClr val="000000"/>
                        </a:solidFill>
                        <a:prstDash val="solid"/>
                      </a:ln>
                    </pic:spPr>
                  </pic:pic>
                </a:graphicData>
              </a:graphic>
            </wp:inline>
          </w:drawing>
        </w:r>
      </w:ins>
    </w:p>
    <w:p w14:paraId="539EEAFD" w14:textId="77777777" w:rsidR="00933ABF" w:rsidRDefault="00617DEC" w:rsidP="00933ABF">
      <w:pPr>
        <w:numPr>
          <w:ilvl w:val="0"/>
          <w:numId w:val="20"/>
        </w:numPr>
        <w:spacing w:after="0"/>
        <w:ind w:hanging="360"/>
        <w:contextualSpacing/>
        <w:rPr>
          <w:ins w:id="1381" w:author="Sue A Darby" w:date="2015-08-27T14:50:00Z"/>
        </w:rPr>
        <w:pPrChange w:id="1382" w:author="Sue A Darby" w:date="2015-10-08T14:38:00Z">
          <w:pPr/>
        </w:pPrChange>
      </w:pPr>
      <w:ins w:id="1383" w:author="Sue A Darby" w:date="2015-08-27T14:50:00Z">
        <w:r>
          <w:t>For recerts especially simply highlight and hide the rows that are not needed</w:t>
        </w:r>
      </w:ins>
    </w:p>
    <w:p w14:paraId="12A9D31C" w14:textId="77777777" w:rsidR="00933ABF" w:rsidRDefault="00617DEC" w:rsidP="00933ABF">
      <w:pPr>
        <w:spacing w:after="0"/>
        <w:jc w:val="center"/>
        <w:rPr>
          <w:ins w:id="1384" w:author="Sue A Darby" w:date="2015-08-27T14:50:00Z"/>
        </w:rPr>
        <w:pPrChange w:id="1385" w:author="Sue A Darby" w:date="2015-10-08T14:38:00Z">
          <w:pPr/>
        </w:pPrChange>
      </w:pPr>
      <w:ins w:id="1386" w:author="Sue A Darby" w:date="2015-08-27T14:50:00Z">
        <w:r>
          <w:rPr>
            <w:noProof/>
          </w:rPr>
          <w:drawing>
            <wp:inline distT="0" distB="0" distL="0" distR="0" wp14:anchorId="3334ED6A" wp14:editId="1084CFA8">
              <wp:extent cx="4619484" cy="3151208"/>
              <wp:effectExtent l="38100" t="38100" r="38100" b="3810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l="178" t="11291" r="3550" b="4146"/>
                      <a:stretch>
                        <a:fillRect/>
                      </a:stretch>
                    </pic:blipFill>
                    <pic:spPr>
                      <a:xfrm>
                        <a:off x="0" y="0"/>
                        <a:ext cx="4619484" cy="3151208"/>
                      </a:xfrm>
                      <a:prstGeom prst="rect">
                        <a:avLst/>
                      </a:prstGeom>
                      <a:ln w="38100">
                        <a:solidFill>
                          <a:srgbClr val="000000"/>
                        </a:solidFill>
                        <a:prstDash val="solid"/>
                      </a:ln>
                    </pic:spPr>
                  </pic:pic>
                </a:graphicData>
              </a:graphic>
            </wp:inline>
          </w:drawing>
        </w:r>
      </w:ins>
    </w:p>
    <w:p w14:paraId="1814895B" w14:textId="77777777" w:rsidR="00933ABF" w:rsidRDefault="00617DEC" w:rsidP="00933ABF">
      <w:pPr>
        <w:numPr>
          <w:ilvl w:val="0"/>
          <w:numId w:val="20"/>
        </w:numPr>
        <w:spacing w:after="0"/>
        <w:ind w:hanging="360"/>
        <w:contextualSpacing/>
        <w:rPr>
          <w:ins w:id="1387" w:author="Sue A Darby" w:date="2015-08-27T14:50:00Z"/>
        </w:rPr>
        <w:pPrChange w:id="1388" w:author="Sue A Darby" w:date="2015-10-08T14:38:00Z">
          <w:pPr/>
        </w:pPrChange>
      </w:pPr>
      <w:ins w:id="1389" w:author="Sue A Darby" w:date="2015-08-27T14:50:00Z">
        <w:r>
          <w:t>Right click to get the pop up menu for hiding rows</w:t>
        </w:r>
      </w:ins>
    </w:p>
    <w:p w14:paraId="66E613AA" w14:textId="77777777" w:rsidR="00933ABF" w:rsidRDefault="00617DEC" w:rsidP="00933ABF">
      <w:pPr>
        <w:spacing w:after="0"/>
        <w:jc w:val="center"/>
        <w:rPr>
          <w:ins w:id="1390" w:author="Sue A Darby" w:date="2015-08-27T14:50:00Z"/>
        </w:rPr>
        <w:pPrChange w:id="1391" w:author="Sue A Darby" w:date="2015-10-08T14:38:00Z">
          <w:pPr/>
        </w:pPrChange>
      </w:pPr>
      <w:ins w:id="1392" w:author="Sue A Darby" w:date="2015-08-27T14:50:00Z">
        <w:r>
          <w:rPr>
            <w:noProof/>
          </w:rPr>
          <w:drawing>
            <wp:inline distT="0" distB="0" distL="0" distR="0" wp14:anchorId="521F12D5" wp14:editId="0D225511">
              <wp:extent cx="1295400" cy="2667000"/>
              <wp:effectExtent l="38100" t="38100" r="38100" b="381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1295400" cy="2667000"/>
                      </a:xfrm>
                      <a:prstGeom prst="rect">
                        <a:avLst/>
                      </a:prstGeom>
                      <a:ln w="38100">
                        <a:solidFill>
                          <a:srgbClr val="000000"/>
                        </a:solidFill>
                        <a:prstDash val="solid"/>
                      </a:ln>
                    </pic:spPr>
                  </pic:pic>
                </a:graphicData>
              </a:graphic>
            </wp:inline>
          </w:drawing>
        </w:r>
      </w:ins>
    </w:p>
    <w:p w14:paraId="238D5606" w14:textId="77777777" w:rsidR="00933ABF" w:rsidRDefault="00617DEC">
      <w:ins w:id="1393" w:author="Sue A Darby" w:date="2015-08-27T14:50:00Z">
        <w:r>
          <w:br w:type="page"/>
        </w:r>
      </w:ins>
    </w:p>
    <w:p w14:paraId="0029E1ED" w14:textId="77777777" w:rsidR="00933ABF" w:rsidRDefault="00933ABF">
      <w:pPr>
        <w:rPr>
          <w:ins w:id="1394" w:author="Sue A Darby" w:date="2015-08-27T14:50:00Z"/>
        </w:rPr>
      </w:pPr>
    </w:p>
    <w:p w14:paraId="61CCE7FC" w14:textId="77777777" w:rsidR="00933ABF" w:rsidRDefault="00617DEC" w:rsidP="00933ABF">
      <w:pPr>
        <w:pStyle w:val="Heading1"/>
        <w:spacing w:before="0"/>
        <w:rPr>
          <w:ins w:id="1395" w:author="Sue A Darby" w:date="2015-08-27T14:50:00Z"/>
        </w:rPr>
        <w:pPrChange w:id="1396" w:author="Sue A Darby" w:date="2015-10-08T14:38:00Z">
          <w:pPr/>
        </w:pPrChange>
      </w:pPr>
      <w:bookmarkStart w:id="1397" w:name="h.3vac5uf" w:colFirst="0" w:colLast="0"/>
      <w:bookmarkEnd w:id="1397"/>
      <w:ins w:id="1398" w:author="Sue A Darby" w:date="2015-08-27T14:50:00Z">
        <w:r>
          <w:t>Electronic Folders</w:t>
        </w:r>
      </w:ins>
    </w:p>
    <w:p w14:paraId="0CEC92CE" w14:textId="77777777" w:rsidR="00933ABF" w:rsidRDefault="00617DEC" w:rsidP="00933ABF">
      <w:pPr>
        <w:numPr>
          <w:ilvl w:val="0"/>
          <w:numId w:val="5"/>
        </w:numPr>
        <w:spacing w:after="0"/>
        <w:ind w:hanging="360"/>
        <w:contextualSpacing/>
        <w:rPr>
          <w:ins w:id="1399" w:author="Sue A Darby" w:date="2015-08-27T14:50:00Z"/>
        </w:rPr>
        <w:pPrChange w:id="1400" w:author="Sue A Darby" w:date="2015-10-08T14:38:00Z">
          <w:pPr/>
        </w:pPrChange>
      </w:pPr>
      <w:ins w:id="1401" w:author="Sue A Darby" w:date="2015-08-27T14:50:00Z">
        <w:r>
          <w:t xml:space="preserve">New folder </w:t>
        </w:r>
      </w:ins>
    </w:p>
    <w:p w14:paraId="6AC8AC0B" w14:textId="77777777" w:rsidR="00933ABF" w:rsidRDefault="00617DEC" w:rsidP="00933ABF">
      <w:pPr>
        <w:numPr>
          <w:ilvl w:val="1"/>
          <w:numId w:val="5"/>
        </w:numPr>
        <w:spacing w:after="0"/>
        <w:ind w:hanging="360"/>
        <w:contextualSpacing/>
        <w:rPr>
          <w:ins w:id="1402" w:author="Sue A Darby" w:date="2015-08-27T14:50:00Z"/>
        </w:rPr>
        <w:pPrChange w:id="1403" w:author="Sue A Darby" w:date="2015-10-08T14:38:00Z">
          <w:pPr/>
        </w:pPrChange>
      </w:pPr>
      <w:ins w:id="1404" w:author="Sue A Darby" w:date="2015-08-27T14:50:00Z">
        <w:r>
          <w:t>click new folder</w:t>
        </w:r>
      </w:ins>
    </w:p>
    <w:p w14:paraId="2F7D1F94" w14:textId="77777777" w:rsidR="00933ABF" w:rsidRDefault="00617DEC" w:rsidP="00933ABF">
      <w:pPr>
        <w:spacing w:after="0"/>
        <w:jc w:val="center"/>
        <w:rPr>
          <w:ins w:id="1405" w:author="Sue A Darby" w:date="2015-08-27T14:50:00Z"/>
        </w:rPr>
        <w:pPrChange w:id="1406" w:author="Sue A Darby" w:date="2015-10-08T14:38:00Z">
          <w:pPr/>
        </w:pPrChange>
      </w:pPr>
      <w:ins w:id="1407" w:author="Sue A Darby" w:date="2015-08-27T14:50:00Z">
        <w:r>
          <w:rPr>
            <w:noProof/>
          </w:rPr>
          <w:drawing>
            <wp:inline distT="0" distB="0" distL="0" distR="0" wp14:anchorId="79261EED" wp14:editId="467D5B50">
              <wp:extent cx="6147331" cy="1988842"/>
              <wp:effectExtent l="38100" t="38100" r="38100" b="381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r="26992" b="69585"/>
                      <a:stretch>
                        <a:fillRect/>
                      </a:stretch>
                    </pic:blipFill>
                    <pic:spPr>
                      <a:xfrm>
                        <a:off x="0" y="0"/>
                        <a:ext cx="6147331" cy="1988842"/>
                      </a:xfrm>
                      <a:prstGeom prst="rect">
                        <a:avLst/>
                      </a:prstGeom>
                      <a:ln w="38100">
                        <a:solidFill>
                          <a:srgbClr val="000000"/>
                        </a:solidFill>
                        <a:prstDash val="solid"/>
                      </a:ln>
                    </pic:spPr>
                  </pic:pic>
                </a:graphicData>
              </a:graphic>
            </wp:inline>
          </w:drawing>
        </w:r>
      </w:ins>
    </w:p>
    <w:p w14:paraId="6E3134B9" w14:textId="77777777" w:rsidR="00933ABF" w:rsidRDefault="00617DEC">
      <w:pPr>
        <w:numPr>
          <w:ilvl w:val="0"/>
          <w:numId w:val="5"/>
        </w:numPr>
        <w:spacing w:after="0"/>
        <w:ind w:hanging="360"/>
        <w:contextualSpacing/>
        <w:rPr>
          <w:ins w:id="1408" w:author="Sue A Darby" w:date="2015-08-27T14:50:00Z"/>
        </w:rPr>
      </w:pPr>
      <w:ins w:id="1409" w:author="Sue A Darby" w:date="2015-08-27T14:50:00Z">
        <w:r>
          <w:t>Copy paste from ACME folder</w:t>
        </w:r>
      </w:ins>
    </w:p>
    <w:p w14:paraId="70C093BE" w14:textId="77777777" w:rsidR="00933ABF" w:rsidRDefault="00617DEC" w:rsidP="00933ABF">
      <w:pPr>
        <w:numPr>
          <w:ilvl w:val="0"/>
          <w:numId w:val="5"/>
        </w:numPr>
        <w:spacing w:after="0"/>
        <w:ind w:hanging="360"/>
        <w:contextualSpacing/>
        <w:rPr>
          <w:ins w:id="1410" w:author="Sue A Darby" w:date="2015-08-27T14:50:00Z"/>
        </w:rPr>
        <w:pPrChange w:id="1411" w:author="Sue A Darby" w:date="2015-10-08T14:38:00Z">
          <w:pPr/>
        </w:pPrChange>
      </w:pPr>
      <w:ins w:id="1412" w:author="Sue A Darby" w:date="2015-08-27T14:50:00Z">
        <w:r>
          <w:t>Folder list and what should go in each</w:t>
        </w:r>
      </w:ins>
    </w:p>
    <w:p w14:paraId="26F0C7A7" w14:textId="77777777" w:rsidR="00933ABF" w:rsidRDefault="00617DEC" w:rsidP="00933ABF">
      <w:pPr>
        <w:spacing w:after="0"/>
        <w:jc w:val="center"/>
        <w:rPr>
          <w:ins w:id="1413" w:author="Sue A Darby" w:date="2015-08-27T14:50:00Z"/>
        </w:rPr>
        <w:pPrChange w:id="1414" w:author="Sue A Darby" w:date="2015-10-08T14:38:00Z">
          <w:pPr/>
        </w:pPrChange>
      </w:pPr>
      <w:ins w:id="1415" w:author="Sue A Darby" w:date="2015-08-27T14:50:00Z">
        <w:r>
          <w:rPr>
            <w:noProof/>
          </w:rPr>
          <w:drawing>
            <wp:inline distT="0" distB="0" distL="0" distR="0" wp14:anchorId="5224F795" wp14:editId="6F3B0211">
              <wp:extent cx="6068014" cy="2721412"/>
              <wp:effectExtent l="38100" t="38100" r="38100" b="3810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r="40948" b="65899"/>
                      <a:stretch>
                        <a:fillRect/>
                      </a:stretch>
                    </pic:blipFill>
                    <pic:spPr>
                      <a:xfrm>
                        <a:off x="0" y="0"/>
                        <a:ext cx="6068014" cy="2721412"/>
                      </a:xfrm>
                      <a:prstGeom prst="rect">
                        <a:avLst/>
                      </a:prstGeom>
                      <a:ln w="38100">
                        <a:solidFill>
                          <a:srgbClr val="000000"/>
                        </a:solidFill>
                        <a:prstDash val="solid"/>
                      </a:ln>
                    </pic:spPr>
                  </pic:pic>
                </a:graphicData>
              </a:graphic>
            </wp:inline>
          </w:drawing>
        </w:r>
      </w:ins>
    </w:p>
    <w:p w14:paraId="7E280D3C" w14:textId="77777777" w:rsidR="00933ABF" w:rsidRDefault="00617DEC" w:rsidP="00933ABF">
      <w:pPr>
        <w:numPr>
          <w:ilvl w:val="0"/>
          <w:numId w:val="5"/>
        </w:numPr>
        <w:spacing w:after="0"/>
        <w:ind w:hanging="360"/>
        <w:contextualSpacing/>
        <w:rPr>
          <w:ins w:id="1416" w:author="Sue A Darby" w:date="2015-08-27T14:50:00Z"/>
        </w:rPr>
        <w:pPrChange w:id="1417" w:author="Sue A Darby" w:date="2015-10-08T14:38:00Z">
          <w:pPr/>
        </w:pPrChange>
      </w:pPr>
      <w:ins w:id="1418" w:author="Sue A Darby" w:date="2015-08-27T14:50:00Z">
        <w:r>
          <w:t>Additional folders</w:t>
        </w:r>
      </w:ins>
    </w:p>
    <w:p w14:paraId="6190A025" w14:textId="77777777" w:rsidR="00933ABF" w:rsidRDefault="00617DEC" w:rsidP="00933ABF">
      <w:pPr>
        <w:spacing w:after="0"/>
        <w:jc w:val="center"/>
        <w:rPr>
          <w:ins w:id="1419" w:author="Sue A Darby" w:date="2015-08-27T14:50:00Z"/>
        </w:rPr>
        <w:pPrChange w:id="1420" w:author="Sue A Darby" w:date="2015-10-08T14:38:00Z">
          <w:pPr/>
        </w:pPrChange>
      </w:pPr>
      <w:ins w:id="1421" w:author="Sue A Darby" w:date="2015-08-27T14:50:00Z">
        <w:r>
          <w:rPr>
            <w:noProof/>
          </w:rPr>
          <w:drawing>
            <wp:inline distT="0" distB="0" distL="0" distR="0" wp14:anchorId="45CB3871" wp14:editId="2041210B">
              <wp:extent cx="6085927" cy="1850579"/>
              <wp:effectExtent l="38100" t="38100" r="38100" b="381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r="42918" b="77650"/>
                      <a:stretch>
                        <a:fillRect/>
                      </a:stretch>
                    </pic:blipFill>
                    <pic:spPr>
                      <a:xfrm>
                        <a:off x="0" y="0"/>
                        <a:ext cx="6085927" cy="1850579"/>
                      </a:xfrm>
                      <a:prstGeom prst="rect">
                        <a:avLst/>
                      </a:prstGeom>
                      <a:ln w="38100">
                        <a:solidFill>
                          <a:srgbClr val="000000"/>
                        </a:solidFill>
                        <a:prstDash val="solid"/>
                      </a:ln>
                    </pic:spPr>
                  </pic:pic>
                </a:graphicData>
              </a:graphic>
            </wp:inline>
          </w:drawing>
        </w:r>
      </w:ins>
    </w:p>
    <w:p w14:paraId="045C9445" w14:textId="77777777" w:rsidR="00933ABF" w:rsidRDefault="00617DEC">
      <w:ins w:id="1422" w:author="Sue A Darby" w:date="2015-08-27T14:50:00Z">
        <w:r>
          <w:br w:type="page"/>
        </w:r>
      </w:ins>
    </w:p>
    <w:p w14:paraId="6EB0D2F6" w14:textId="77777777" w:rsidR="00933ABF" w:rsidRDefault="00933ABF">
      <w:pPr>
        <w:rPr>
          <w:ins w:id="1423" w:author="Sue A Darby" w:date="2015-08-27T14:50:00Z"/>
        </w:rPr>
      </w:pPr>
    </w:p>
    <w:p w14:paraId="109A148A" w14:textId="77777777" w:rsidR="00933ABF" w:rsidRDefault="00617DEC" w:rsidP="00933ABF">
      <w:pPr>
        <w:pStyle w:val="Heading1"/>
        <w:spacing w:before="0"/>
        <w:rPr>
          <w:ins w:id="1424" w:author="Sue A Darby" w:date="2015-08-27T14:50:00Z"/>
          <w:b w:val="0"/>
        </w:rPr>
        <w:pPrChange w:id="1425" w:author="Sue A Darby" w:date="2015-10-08T14:38:00Z">
          <w:pPr>
            <w:numPr>
              <w:ilvl w:val="1"/>
              <w:numId w:val="16"/>
            </w:numPr>
            <w:ind w:left="1440" w:hanging="360"/>
          </w:pPr>
        </w:pPrChange>
      </w:pPr>
      <w:bookmarkStart w:id="1426" w:name="h.2afmg28" w:colFirst="0" w:colLast="0"/>
      <w:bookmarkEnd w:id="1426"/>
      <w:ins w:id="1427" w:author="Sue A Darby" w:date="2015-08-27T14:50:00Z">
        <w:r>
          <w:t>New BCP Account</w:t>
        </w:r>
      </w:ins>
    </w:p>
    <w:p w14:paraId="0212BEA4" w14:textId="77777777" w:rsidR="00933ABF" w:rsidRDefault="00617DEC">
      <w:pPr>
        <w:numPr>
          <w:ilvl w:val="0"/>
          <w:numId w:val="6"/>
        </w:numPr>
        <w:spacing w:after="0"/>
        <w:ind w:left="360" w:hanging="270"/>
        <w:contextualSpacing/>
        <w:rPr>
          <w:ins w:id="1428" w:author="Sue A Darby" w:date="2015-08-27T14:50:00Z"/>
          <w:highlight w:val="lightGray"/>
        </w:rPr>
      </w:pPr>
      <w:ins w:id="1429" w:author="Sue A Darby" w:date="2015-08-27T14:50:00Z">
        <w:r>
          <w:rPr>
            <w:rFonts w:ascii="Times New Roman" w:eastAsia="Times New Roman" w:hAnsi="Times New Roman" w:cs="Times New Roman"/>
          </w:rPr>
          <w:t>For initial applications, send e-mail to the Background Check Program unit and request an account be established.</w:t>
        </w:r>
      </w:ins>
    </w:p>
    <w:p w14:paraId="24283827" w14:textId="77777777" w:rsidR="00933ABF" w:rsidRDefault="00617DEC">
      <w:pPr>
        <w:numPr>
          <w:ilvl w:val="0"/>
          <w:numId w:val="6"/>
        </w:numPr>
        <w:spacing w:after="0"/>
        <w:ind w:left="360" w:hanging="270"/>
        <w:contextualSpacing/>
        <w:rPr>
          <w:ins w:id="1430" w:author="Sue A Darby" w:date="2015-08-27T14:50:00Z"/>
        </w:rPr>
      </w:pPr>
      <w:ins w:id="1431" w:author="Sue A Darby" w:date="2015-08-27T14:50:00Z">
        <w:r>
          <w:rPr>
            <w:rFonts w:ascii="Times New Roman" w:eastAsia="Times New Roman" w:hAnsi="Times New Roman" w:cs="Times New Roman"/>
            <w:highlight w:val="lightGray"/>
          </w:rPr>
          <w:t>Needs to be updated with instructions for new form and process</w:t>
        </w:r>
      </w:ins>
    </w:p>
    <w:p w14:paraId="35FEE7D8" w14:textId="77777777" w:rsidR="00933ABF" w:rsidRDefault="00933ABF" w:rsidP="00933ABF">
      <w:pPr>
        <w:rPr>
          <w:ins w:id="1432" w:author="Sue A Darby" w:date="2015-08-27T14:50:00Z"/>
        </w:rPr>
        <w:pPrChange w:id="1433" w:author="Sue A Darby" w:date="2015-10-08T14:38:00Z">
          <w:pPr>
            <w:numPr>
              <w:ilvl w:val="1"/>
              <w:numId w:val="16"/>
            </w:numPr>
            <w:ind w:left="1440" w:hanging="360"/>
          </w:pPr>
        </w:pPrChange>
      </w:pPr>
    </w:p>
    <w:p w14:paraId="0F111261" w14:textId="77777777" w:rsidR="00933ABF" w:rsidRDefault="00617DEC" w:rsidP="00933ABF">
      <w:pPr>
        <w:pStyle w:val="Heading1"/>
        <w:spacing w:before="0"/>
        <w:rPr>
          <w:ins w:id="1434" w:author="Sue A Darby" w:date="2015-08-27T14:50:00Z"/>
          <w:b w:val="0"/>
        </w:rPr>
        <w:pPrChange w:id="1435" w:author="Sue A Darby" w:date="2015-10-08T14:38:00Z">
          <w:pPr>
            <w:numPr>
              <w:ilvl w:val="1"/>
              <w:numId w:val="16"/>
            </w:numPr>
            <w:ind w:left="1440" w:hanging="360"/>
          </w:pPr>
        </w:pPrChange>
      </w:pPr>
      <w:bookmarkStart w:id="1436" w:name="h.pkwqa1" w:colFirst="0" w:colLast="0"/>
      <w:bookmarkEnd w:id="1436"/>
      <w:ins w:id="1437" w:author="Sue A Darby" w:date="2015-08-27T14:50:00Z">
        <w:r>
          <w:t>Approval Review Process</w:t>
        </w:r>
      </w:ins>
    </w:p>
    <w:p w14:paraId="1CFABC9A" w14:textId="77777777" w:rsidR="00933ABF" w:rsidRDefault="00617DEC" w:rsidP="00933ABF">
      <w:pPr>
        <w:rPr>
          <w:ins w:id="1438" w:author="Sue A Darby" w:date="2015-08-27T14:50:00Z"/>
        </w:rPr>
        <w:pPrChange w:id="1439" w:author="Sue A Darby" w:date="2015-10-08T14:38:00Z">
          <w:pPr>
            <w:numPr>
              <w:ilvl w:val="1"/>
              <w:numId w:val="16"/>
            </w:numPr>
            <w:ind w:left="1440" w:hanging="360"/>
          </w:pPr>
        </w:pPrChange>
      </w:pPr>
      <w:ins w:id="1440" w:author="Sue A Darby" w:date="2015-08-27T14:50:00Z">
        <w:r>
          <w:t>What are the key elements of the approval process?</w:t>
        </w:r>
      </w:ins>
    </w:p>
    <w:p w14:paraId="5A221D9C" w14:textId="77777777" w:rsidR="00933ABF" w:rsidRDefault="00617DEC" w:rsidP="00933ABF">
      <w:pPr>
        <w:rPr>
          <w:ins w:id="1441" w:author="Sue A Darby" w:date="2015-08-27T14:50:00Z"/>
        </w:rPr>
        <w:pPrChange w:id="1442" w:author="Sue A Darby" w:date="2015-10-08T14:38:00Z">
          <w:pPr>
            <w:numPr>
              <w:ilvl w:val="1"/>
              <w:numId w:val="16"/>
            </w:numPr>
            <w:ind w:left="1440" w:hanging="360"/>
          </w:pPr>
        </w:pPrChange>
      </w:pPr>
      <w:ins w:id="1443" w:author="Sue A Darby" w:date="2015-08-27T14:50:00Z">
        <w:r>
          <w:t>Need to remove all the DS3 bits and/or move the process bits to the right places?</w:t>
        </w:r>
      </w:ins>
    </w:p>
    <w:p w14:paraId="69D6D651" w14:textId="77777777" w:rsidR="00933ABF" w:rsidRDefault="00617DEC" w:rsidP="00933ABF">
      <w:pPr>
        <w:pStyle w:val="Heading2"/>
        <w:spacing w:before="0"/>
        <w:rPr>
          <w:ins w:id="1444" w:author="Sue A Darby" w:date="2015-08-27T14:50:00Z"/>
          <w:b w:val="0"/>
        </w:rPr>
        <w:pPrChange w:id="1445" w:author="Sue A Darby" w:date="2015-10-08T14:38:00Z">
          <w:pPr>
            <w:numPr>
              <w:ilvl w:val="1"/>
              <w:numId w:val="16"/>
            </w:numPr>
            <w:ind w:left="1440" w:hanging="360"/>
          </w:pPr>
        </w:pPrChange>
      </w:pPr>
      <w:bookmarkStart w:id="1446" w:name="h.39kk8xu" w:colFirst="0" w:colLast="0"/>
      <w:bookmarkEnd w:id="1446"/>
      <w:ins w:id="1447" w:author="Sue A Darby" w:date="2015-08-27T14:50:00Z">
        <w:r>
          <w:t>Prioritization</w:t>
        </w:r>
      </w:ins>
    </w:p>
    <w:p w14:paraId="71E8C9CC" w14:textId="77777777" w:rsidR="00933ABF" w:rsidRDefault="00617DEC">
      <w:pPr>
        <w:numPr>
          <w:ilvl w:val="0"/>
          <w:numId w:val="6"/>
        </w:numPr>
        <w:spacing w:after="0"/>
        <w:ind w:hanging="360"/>
        <w:rPr>
          <w:ins w:id="1448" w:author="Sue A Darby" w:date="2015-08-27T14:50:00Z"/>
        </w:rPr>
      </w:pPr>
      <w:ins w:id="1449" w:author="Sue A Darby" w:date="2015-08-27T14:50:00Z">
        <w:r>
          <w:rPr>
            <w:rFonts w:ascii="Times New Roman" w:eastAsia="Times New Roman" w:hAnsi="Times New Roman" w:cs="Times New Roman"/>
          </w:rPr>
          <w:t>Recertification applications take priority over initial agency applications (unless otherwise specified).  They are due, by regulation, no later than 60 days prior the existing certification end date.</w:t>
        </w:r>
      </w:ins>
    </w:p>
    <w:p w14:paraId="0A92984A" w14:textId="77777777" w:rsidR="00933ABF" w:rsidRDefault="00617DEC">
      <w:pPr>
        <w:numPr>
          <w:ilvl w:val="0"/>
          <w:numId w:val="6"/>
        </w:numPr>
        <w:spacing w:after="0"/>
        <w:ind w:hanging="360"/>
        <w:rPr>
          <w:ins w:id="1450" w:author="Sue A Darby" w:date="2015-08-27T14:50:00Z"/>
        </w:rPr>
      </w:pPr>
      <w:ins w:id="1451" w:author="Sue A Darby" w:date="2015-08-27T14:50:00Z">
        <w:r>
          <w:rPr>
            <w:rFonts w:ascii="Times New Roman" w:eastAsia="Times New Roman" w:hAnsi="Times New Roman" w:cs="Times New Roman"/>
          </w:rPr>
          <w:t>Agencies will be recertified prior to the end date of t</w:t>
        </w:r>
        <w:r>
          <w:rPr>
            <w:rFonts w:ascii="Times New Roman" w:eastAsia="Times New Roman" w:hAnsi="Times New Roman" w:cs="Times New Roman"/>
          </w:rPr>
          <w:t xml:space="preserve">heir certification if complete applications are received and evaluated prior to the end date.  </w:t>
        </w:r>
      </w:ins>
    </w:p>
    <w:p w14:paraId="34E9080E" w14:textId="77777777" w:rsidR="00933ABF" w:rsidRDefault="00617DEC">
      <w:pPr>
        <w:numPr>
          <w:ilvl w:val="0"/>
          <w:numId w:val="6"/>
        </w:numPr>
        <w:spacing w:after="0"/>
        <w:ind w:hanging="360"/>
        <w:rPr>
          <w:ins w:id="1452" w:author="Sue A Darby" w:date="2015-08-27T14:50:00Z"/>
          <w:b/>
        </w:rPr>
      </w:pPr>
      <w:ins w:id="1453" w:author="Sue A Darby" w:date="2015-08-27T14:50:00Z">
        <w:r>
          <w:rPr>
            <w:rFonts w:ascii="Times New Roman" w:eastAsia="Times New Roman" w:hAnsi="Times New Roman" w:cs="Times New Roman"/>
          </w:rPr>
          <w:t xml:space="preserve">Place the applications in your queue according to date received and/or certification end date.  They will be worked in the order received and all attempts will </w:t>
        </w:r>
        <w:r>
          <w:rPr>
            <w:rFonts w:ascii="Times New Roman" w:eastAsia="Times New Roman" w:hAnsi="Times New Roman" w:cs="Times New Roman"/>
          </w:rPr>
          <w:t>be made to complete certification within 30 days, per SDS Provider Certification policy 12-1.</w:t>
        </w:r>
      </w:ins>
    </w:p>
    <w:p w14:paraId="6AE6CB43" w14:textId="77777777" w:rsidR="00933ABF" w:rsidRDefault="00617DEC">
      <w:pPr>
        <w:numPr>
          <w:ilvl w:val="0"/>
          <w:numId w:val="6"/>
        </w:numPr>
        <w:spacing w:after="0"/>
        <w:ind w:hanging="360"/>
        <w:rPr>
          <w:ins w:id="1454" w:author="Sue A Darby" w:date="2015-08-27T14:50:00Z"/>
        </w:rPr>
      </w:pPr>
      <w:ins w:id="1455" w:author="Sue A Darby" w:date="2015-08-27T14:50:00Z">
        <w:r>
          <w:rPr>
            <w:rFonts w:ascii="Times New Roman" w:eastAsia="Times New Roman" w:hAnsi="Times New Roman" w:cs="Times New Roman"/>
          </w:rPr>
          <w:t>Initial Care Coordinators for established care coordination agencies will be processed within 2 business days.</w:t>
        </w:r>
      </w:ins>
    </w:p>
    <w:p w14:paraId="3310C2CD" w14:textId="77777777" w:rsidR="00933ABF" w:rsidRDefault="00617DEC">
      <w:pPr>
        <w:numPr>
          <w:ilvl w:val="0"/>
          <w:numId w:val="6"/>
        </w:numPr>
        <w:spacing w:after="0"/>
        <w:ind w:hanging="360"/>
        <w:rPr>
          <w:ins w:id="1456" w:author="Sue A Darby" w:date="2015-08-27T14:50:00Z"/>
        </w:rPr>
      </w:pPr>
      <w:ins w:id="1457" w:author="Sue A Darby" w:date="2015-08-27T14:50:00Z">
        <w:r>
          <w:rPr>
            <w:rFonts w:ascii="Times New Roman" w:eastAsia="Times New Roman" w:hAnsi="Times New Roman" w:cs="Times New Roman"/>
          </w:rPr>
          <w:t>Residential facilities where there are waiver recip</w:t>
        </w:r>
        <w:r>
          <w:rPr>
            <w:rFonts w:ascii="Times New Roman" w:eastAsia="Times New Roman" w:hAnsi="Times New Roman" w:cs="Times New Roman"/>
          </w:rPr>
          <w:t>ients currently residing in the facility and would like to remain. Example:  an application from a new owner or previously “GR only home” will be prioritized.</w:t>
        </w:r>
      </w:ins>
    </w:p>
    <w:p w14:paraId="250DF6E2" w14:textId="77777777" w:rsidR="00933ABF" w:rsidRDefault="00617DEC">
      <w:pPr>
        <w:numPr>
          <w:ilvl w:val="0"/>
          <w:numId w:val="8"/>
        </w:numPr>
        <w:spacing w:after="0"/>
        <w:ind w:hanging="360"/>
        <w:rPr>
          <w:ins w:id="1458" w:author="Sue A Darby" w:date="2015-08-27T14:50:00Z"/>
          <w:b/>
        </w:rPr>
      </w:pPr>
      <w:ins w:id="1459" w:author="Sue A Darby" w:date="2015-08-27T14:50:00Z">
        <w:r>
          <w:rPr>
            <w:rFonts w:ascii="Times New Roman" w:eastAsia="Times New Roman" w:hAnsi="Times New Roman" w:cs="Times New Roman"/>
          </w:rPr>
          <w:t xml:space="preserve">Added services for currently certified agencies if it is to address an underserved population or </w:t>
        </w:r>
        <w:r>
          <w:rPr>
            <w:rFonts w:ascii="Times New Roman" w:eastAsia="Times New Roman" w:hAnsi="Times New Roman" w:cs="Times New Roman"/>
          </w:rPr>
          <w:t>area may be prioritized.</w:t>
        </w:r>
      </w:ins>
    </w:p>
    <w:p w14:paraId="23C50FB9" w14:textId="77777777" w:rsidR="00933ABF" w:rsidRDefault="00617DEC" w:rsidP="00933ABF">
      <w:pPr>
        <w:rPr>
          <w:ins w:id="1460" w:author="Sue A Darby" w:date="2015-08-27T14:50:00Z"/>
        </w:rPr>
        <w:pPrChange w:id="1461" w:author="Sue A Darby" w:date="2015-10-08T14:38:00Z">
          <w:pPr>
            <w:numPr>
              <w:ilvl w:val="1"/>
              <w:numId w:val="16"/>
            </w:numPr>
            <w:ind w:left="1440" w:hanging="360"/>
          </w:pPr>
        </w:pPrChange>
      </w:pPr>
      <w:ins w:id="1462" w:author="Sue A Darby" w:date="2015-08-27T14:50:00Z">
        <w:r>
          <w:t>What about initial agencies in underserved areas?</w:t>
        </w:r>
      </w:ins>
    </w:p>
    <w:p w14:paraId="59F8FAF5" w14:textId="77777777" w:rsidR="00933ABF" w:rsidRDefault="00617DEC" w:rsidP="00933ABF">
      <w:pPr>
        <w:rPr>
          <w:ins w:id="1463" w:author="Sue A Darby" w:date="2015-08-27T14:50:00Z"/>
        </w:rPr>
        <w:pPrChange w:id="1464" w:author="Sue A Darby" w:date="2015-10-08T14:38:00Z">
          <w:pPr>
            <w:numPr>
              <w:ilvl w:val="1"/>
              <w:numId w:val="16"/>
            </w:numPr>
            <w:ind w:left="1440" w:hanging="360"/>
          </w:pPr>
        </w:pPrChange>
      </w:pPr>
      <w:ins w:id="1465" w:author="Sue A Darby" w:date="2015-08-27T14:50:00Z">
        <w:r>
          <w:t>Break the following down into sections as appropriate</w:t>
        </w:r>
      </w:ins>
    </w:p>
    <w:p w14:paraId="3FC05F2C" w14:textId="77777777" w:rsidR="00933ABF" w:rsidRDefault="00617DEC" w:rsidP="00933ABF">
      <w:pPr>
        <w:pStyle w:val="Heading2"/>
        <w:rPr>
          <w:ins w:id="1466" w:author="Sue A Darby" w:date="2015-08-27T14:50:00Z"/>
          <w:b w:val="0"/>
        </w:rPr>
        <w:pPrChange w:id="1467" w:author="Sue A Darby" w:date="2015-10-08T14:38:00Z">
          <w:pPr>
            <w:numPr>
              <w:ilvl w:val="1"/>
              <w:numId w:val="16"/>
            </w:numPr>
            <w:ind w:left="1440" w:hanging="360"/>
          </w:pPr>
        </w:pPrChange>
      </w:pPr>
      <w:bookmarkStart w:id="1468" w:name="h.1opuj5n" w:colFirst="0" w:colLast="0"/>
      <w:bookmarkEnd w:id="1468"/>
      <w:ins w:id="1469" w:author="Sue A Darby" w:date="2015-08-27T14:50:00Z">
        <w:r>
          <w:t>Additional Locations, Multiple Locations and Multiple Services</w:t>
        </w:r>
      </w:ins>
    </w:p>
    <w:p w14:paraId="520FF07A" w14:textId="77777777" w:rsidR="00933ABF" w:rsidRDefault="00617DEC">
      <w:pPr>
        <w:numPr>
          <w:ilvl w:val="0"/>
          <w:numId w:val="6"/>
        </w:numPr>
        <w:spacing w:after="0"/>
        <w:ind w:hanging="360"/>
        <w:rPr>
          <w:ins w:id="1470" w:author="Sue A Darby" w:date="2015-08-27T14:50:00Z"/>
        </w:rPr>
      </w:pPr>
      <w:ins w:id="1471" w:author="Sue A Darby" w:date="2015-08-27T14:50:00Z">
        <w:r>
          <w:rPr>
            <w:rFonts w:ascii="Times New Roman" w:eastAsia="Times New Roman" w:hAnsi="Times New Roman" w:cs="Times New Roman"/>
          </w:rPr>
          <w:t>Determine if request is for additional service or location or if</w:t>
        </w:r>
        <w:r>
          <w:rPr>
            <w:rFonts w:ascii="Times New Roman" w:eastAsia="Times New Roman" w:hAnsi="Times New Roman" w:cs="Times New Roman"/>
          </w:rPr>
          <w:t xml:space="preserve"> it is an entirely new application:</w:t>
        </w:r>
      </w:ins>
    </w:p>
    <w:p w14:paraId="48895BD3" w14:textId="77777777" w:rsidR="00933ABF" w:rsidRDefault="00617DEC">
      <w:pPr>
        <w:numPr>
          <w:ilvl w:val="1"/>
          <w:numId w:val="6"/>
        </w:numPr>
        <w:spacing w:after="0"/>
        <w:ind w:hanging="360"/>
        <w:rPr>
          <w:ins w:id="1472" w:author="Sue A Darby" w:date="2015-08-27T14:50:00Z"/>
          <w:b/>
        </w:rPr>
      </w:pPr>
      <w:ins w:id="1473" w:author="Sue A Darby" w:date="2015-08-27T14:50:00Z">
        <w:r>
          <w:rPr>
            <w:rFonts w:ascii="Times New Roman" w:eastAsia="Times New Roman" w:hAnsi="Times New Roman" w:cs="Times New Roman"/>
          </w:rPr>
          <w:t>Multiple Locations:</w:t>
        </w:r>
        <w:r>
          <w:rPr>
            <w:rFonts w:ascii="Times New Roman" w:eastAsia="Times New Roman" w:hAnsi="Times New Roman" w:cs="Times New Roman"/>
            <w:b/>
          </w:rPr>
          <w:t xml:space="preserve"> </w:t>
        </w:r>
        <w:r>
          <w:rPr>
            <w:rFonts w:ascii="Times New Roman" w:eastAsia="Times New Roman" w:hAnsi="Times New Roman" w:cs="Times New Roman"/>
          </w:rPr>
          <w:t xml:space="preserve"> Agency name will be checked against records to ensure that if there is more than one location that needs to be certified that the agency submits an application for each individual location.</w:t>
        </w:r>
      </w:ins>
    </w:p>
    <w:p w14:paraId="58948FE2" w14:textId="77777777" w:rsidR="00933ABF" w:rsidRDefault="00617DEC">
      <w:pPr>
        <w:numPr>
          <w:ilvl w:val="1"/>
          <w:numId w:val="6"/>
        </w:numPr>
        <w:spacing w:after="0"/>
        <w:ind w:hanging="360"/>
        <w:contextualSpacing/>
        <w:rPr>
          <w:ins w:id="1474" w:author="Sue A Darby" w:date="2015-08-27T14:50:00Z"/>
        </w:rPr>
      </w:pPr>
      <w:ins w:id="1475" w:author="Sue A Darby" w:date="2015-08-27T14:50:00Z">
        <w:r>
          <w:rPr>
            <w:rFonts w:ascii="Times New Roman" w:eastAsia="Times New Roman" w:hAnsi="Times New Roman" w:cs="Times New Roman"/>
          </w:rPr>
          <w:t>Multiple Services: An agency may apply for more than one service within one application or add a service with a new application; the application must include the complete requirements under each section type (or in the section for the new add-on service).</w:t>
        </w:r>
      </w:ins>
    </w:p>
    <w:p w14:paraId="5660AFF6" w14:textId="77777777" w:rsidR="00933ABF" w:rsidRDefault="00617DEC" w:rsidP="00933ABF">
      <w:pPr>
        <w:pStyle w:val="Heading2"/>
        <w:rPr>
          <w:ins w:id="1476" w:author="Sue A Darby" w:date="2015-08-27T14:50:00Z"/>
          <w:b w:val="0"/>
          <w:highlight w:val="lightGray"/>
        </w:rPr>
        <w:pPrChange w:id="1477" w:author="Sue A Darby" w:date="2015-10-08T14:38:00Z">
          <w:pPr>
            <w:numPr>
              <w:numId w:val="6"/>
            </w:numPr>
            <w:spacing w:after="0"/>
            <w:ind w:left="720" w:hanging="360"/>
          </w:pPr>
        </w:pPrChange>
      </w:pPr>
      <w:bookmarkStart w:id="1478" w:name="h.48pi1tg" w:colFirst="0" w:colLast="0"/>
      <w:bookmarkEnd w:id="1478"/>
      <w:ins w:id="1479" w:author="Sue A Darby" w:date="2015-08-27T14:50:00Z">
        <w:r>
          <w:rPr>
            <w:color w:val="000000"/>
            <w:highlight w:val="lightGray"/>
          </w:rPr>
          <w:t xml:space="preserve">Beginning </w:t>
        </w:r>
        <w:r>
          <w:t xml:space="preserve">a </w:t>
        </w:r>
        <w:r>
          <w:rPr>
            <w:color w:val="000000"/>
            <w:highlight w:val="lightGray"/>
          </w:rPr>
          <w:t>Review</w:t>
        </w:r>
      </w:ins>
    </w:p>
    <w:p w14:paraId="564B488F" w14:textId="77777777" w:rsidR="00933ABF" w:rsidRDefault="00617DEC">
      <w:pPr>
        <w:numPr>
          <w:ilvl w:val="0"/>
          <w:numId w:val="6"/>
        </w:numPr>
        <w:spacing w:after="0"/>
        <w:ind w:hanging="360"/>
        <w:rPr>
          <w:ins w:id="1480" w:author="Sue A Darby" w:date="2015-08-27T14:50:00Z"/>
        </w:rPr>
      </w:pPr>
      <w:ins w:id="1481" w:author="Sue A Darby" w:date="2015-08-27T14:50:00Z">
        <w:r>
          <w:rPr>
            <w:rFonts w:ascii="Times New Roman" w:eastAsia="Times New Roman" w:hAnsi="Times New Roman" w:cs="Times New Roman"/>
          </w:rPr>
          <w:t xml:space="preserve">Using the certification application checklist and the certification application instructions, carefully read through all submitted documents of the application to determine if all required contents are present. </w:t>
        </w:r>
      </w:ins>
    </w:p>
    <w:p w14:paraId="212B67C6" w14:textId="77777777" w:rsidR="00933ABF" w:rsidRDefault="00617DEC">
      <w:pPr>
        <w:numPr>
          <w:ilvl w:val="0"/>
          <w:numId w:val="6"/>
        </w:numPr>
        <w:spacing w:after="0"/>
        <w:ind w:hanging="360"/>
        <w:rPr>
          <w:ins w:id="1482" w:author="Sue A Darby" w:date="2015-08-27T14:50:00Z"/>
        </w:rPr>
      </w:pPr>
      <w:ins w:id="1483" w:author="Sue A Darby" w:date="2015-08-27T14:50:00Z">
        <w:r>
          <w:rPr>
            <w:rFonts w:ascii="Times New Roman" w:eastAsia="Times New Roman" w:hAnsi="Times New Roman" w:cs="Times New Roman"/>
          </w:rPr>
          <w:t>If required documents are</w:t>
        </w:r>
        <w:r>
          <w:rPr>
            <w:rFonts w:ascii="Times New Roman" w:eastAsia="Times New Roman" w:hAnsi="Times New Roman" w:cs="Times New Roman"/>
          </w:rPr>
          <w:t xml:space="preserve"> missing or if a policy and procedure lacks the minimum required content as stated in the instructions, flag that section for future reference when writing the “pend” notice and leave that box on the checklist blank.</w:t>
        </w:r>
      </w:ins>
    </w:p>
    <w:p w14:paraId="1938D7E5" w14:textId="77777777" w:rsidR="00933ABF" w:rsidRDefault="00617DEC">
      <w:pPr>
        <w:numPr>
          <w:ilvl w:val="0"/>
          <w:numId w:val="6"/>
        </w:numPr>
        <w:spacing w:after="0"/>
        <w:ind w:hanging="360"/>
        <w:rPr>
          <w:ins w:id="1484" w:author="Sue A Darby" w:date="2015-08-27T14:50:00Z"/>
          <w:highlight w:val="lightGray"/>
        </w:rPr>
      </w:pPr>
      <w:ins w:id="1485" w:author="Sue A Darby" w:date="2015-08-27T14:50:00Z">
        <w:r>
          <w:rPr>
            <w:rFonts w:ascii="Times New Roman" w:eastAsia="Times New Roman" w:hAnsi="Times New Roman" w:cs="Times New Roman"/>
          </w:rPr>
          <w:t>For each required document that is subm</w:t>
        </w:r>
        <w:r>
          <w:rPr>
            <w:rFonts w:ascii="Times New Roman" w:eastAsia="Times New Roman" w:hAnsi="Times New Roman" w:cs="Times New Roman"/>
          </w:rPr>
          <w:t>itted and is complete and accurate, write your initials in the box on the certification application checklist that corresponds to that document.  If the item listed on the checklist is not applicable to that service type or provider, written “NA” in the bo</w:t>
        </w:r>
        <w:r>
          <w:rPr>
            <w:rFonts w:ascii="Times New Roman" w:eastAsia="Times New Roman" w:hAnsi="Times New Roman" w:cs="Times New Roman"/>
          </w:rPr>
          <w:t>x. (Example: Worker assurances form, personnel list, etc”).</w:t>
        </w:r>
      </w:ins>
    </w:p>
    <w:p w14:paraId="34BF322D" w14:textId="77777777" w:rsidR="00933ABF" w:rsidRDefault="00617DEC">
      <w:pPr>
        <w:pStyle w:val="Heading2"/>
        <w:spacing w:before="0"/>
        <w:rPr>
          <w:ins w:id="1486" w:author="Sue A Darby" w:date="2015-08-27T14:50:00Z"/>
        </w:rPr>
      </w:pPr>
      <w:bookmarkStart w:id="1487" w:name="h.2nusc19" w:colFirst="0" w:colLast="0"/>
      <w:bookmarkEnd w:id="1487"/>
      <w:ins w:id="1488" w:author="Sue A Darby" w:date="2015-08-27T14:50:00Z">
        <w:r>
          <w:t>Checklist use</w:t>
        </w:r>
      </w:ins>
    </w:p>
    <w:p w14:paraId="25F4B4DA" w14:textId="77777777" w:rsidR="00933ABF" w:rsidRDefault="00617DEC">
      <w:pPr>
        <w:numPr>
          <w:ilvl w:val="0"/>
          <w:numId w:val="6"/>
        </w:numPr>
        <w:spacing w:after="0"/>
        <w:ind w:hanging="360"/>
        <w:rPr>
          <w:ins w:id="1489" w:author="Sue A Darby" w:date="2015-08-27T14:50:00Z"/>
          <w:highlight w:val="lightGray"/>
        </w:rPr>
      </w:pPr>
      <w:ins w:id="1490" w:author="Sue A Darby" w:date="2015-08-27T14:50:00Z">
        <w:r>
          <w:rPr>
            <w:rFonts w:ascii="Times New Roman" w:eastAsia="Times New Roman" w:hAnsi="Times New Roman" w:cs="Times New Roman"/>
            <w:highlight w:val="lightGray"/>
          </w:rPr>
          <w:t>Mark your initials in the box that corresponds to the required item or document once received.  The goal is to have your initials appear in every box on the certification application checklist form, or the application will not be approved.</w:t>
        </w:r>
      </w:ins>
    </w:p>
    <w:p w14:paraId="37CAD421" w14:textId="77777777" w:rsidR="00933ABF" w:rsidRDefault="00617DEC">
      <w:pPr>
        <w:numPr>
          <w:ilvl w:val="0"/>
          <w:numId w:val="6"/>
        </w:numPr>
        <w:spacing w:after="0"/>
        <w:ind w:hanging="360"/>
        <w:rPr>
          <w:ins w:id="1491" w:author="Sue A Darby" w:date="2015-08-27T14:50:00Z"/>
        </w:rPr>
      </w:pPr>
      <w:ins w:id="1492" w:author="Sue A Darby" w:date="2015-08-27T14:50:00Z">
        <w:r>
          <w:rPr>
            <w:rFonts w:ascii="Times New Roman" w:eastAsia="Times New Roman" w:hAnsi="Times New Roman" w:cs="Times New Roman"/>
          </w:rPr>
          <w:t xml:space="preserve">The application </w:t>
        </w:r>
        <w:r>
          <w:rPr>
            <w:rFonts w:ascii="Times New Roman" w:eastAsia="Times New Roman" w:hAnsi="Times New Roman" w:cs="Times New Roman"/>
          </w:rPr>
          <w:t>will not be approved until your initials appear in each box on the certification checklist.</w:t>
        </w:r>
      </w:ins>
    </w:p>
    <w:p w14:paraId="7B38D405" w14:textId="77777777" w:rsidR="00933ABF" w:rsidRDefault="00617DEC" w:rsidP="00933ABF">
      <w:pPr>
        <w:pStyle w:val="Heading3"/>
        <w:rPr>
          <w:ins w:id="1493" w:author="Sue A Darby" w:date="2015-08-27T14:50:00Z"/>
          <w:b w:val="0"/>
          <w:highlight w:val="lightGray"/>
        </w:rPr>
        <w:pPrChange w:id="1494" w:author="Sue A Darby" w:date="2015-10-08T14:38:00Z">
          <w:pPr>
            <w:numPr>
              <w:numId w:val="6"/>
            </w:numPr>
            <w:spacing w:after="0"/>
            <w:ind w:left="720" w:hanging="360"/>
          </w:pPr>
        </w:pPrChange>
      </w:pPr>
      <w:bookmarkStart w:id="1495" w:name="h.1302m92" w:colFirst="0" w:colLast="0"/>
      <w:bookmarkEnd w:id="1495"/>
      <w:ins w:id="1496" w:author="Sue A Darby" w:date="2015-08-27T14:50:00Z">
        <w:r>
          <w:rPr>
            <w:color w:val="000000"/>
            <w:highlight w:val="lightGray"/>
          </w:rPr>
          <w:t>Pend Letters</w:t>
        </w:r>
      </w:ins>
    </w:p>
    <w:p w14:paraId="4E2AC272" w14:textId="77777777" w:rsidR="00933ABF" w:rsidRDefault="00617DEC">
      <w:pPr>
        <w:numPr>
          <w:ilvl w:val="0"/>
          <w:numId w:val="6"/>
        </w:numPr>
        <w:spacing w:after="0"/>
        <w:ind w:hanging="360"/>
        <w:rPr>
          <w:ins w:id="1497" w:author="Sue A Darby" w:date="2015-08-27T14:50:00Z"/>
        </w:rPr>
      </w:pPr>
      <w:ins w:id="1498" w:author="Sue A Darby" w:date="2015-08-27T14:50:00Z">
        <w:r>
          <w:rPr>
            <w:rFonts w:ascii="Times New Roman" w:eastAsia="Times New Roman" w:hAnsi="Times New Roman" w:cs="Times New Roman"/>
          </w:rPr>
          <w:t xml:space="preserve">If there are missing/insufficient documents and items, use the “Certification Pend Letter Template” to document what is missing and provide a due date </w:t>
        </w:r>
        <w:r>
          <w:rPr>
            <w:rFonts w:ascii="Times New Roman" w:eastAsia="Times New Roman" w:hAnsi="Times New Roman" w:cs="Times New Roman"/>
          </w:rPr>
          <w:t xml:space="preserve">to submit the required documents (10 business days).  </w:t>
        </w:r>
      </w:ins>
    </w:p>
    <w:p w14:paraId="5972685A" w14:textId="77777777" w:rsidR="00933ABF" w:rsidRDefault="00617DEC">
      <w:pPr>
        <w:numPr>
          <w:ilvl w:val="1"/>
          <w:numId w:val="6"/>
        </w:numPr>
        <w:spacing w:after="0"/>
        <w:ind w:hanging="360"/>
        <w:rPr>
          <w:ins w:id="1499" w:author="Sue A Darby" w:date="2015-08-27T14:50:00Z"/>
        </w:rPr>
      </w:pPr>
      <w:ins w:id="1500" w:author="Sue A Darby" w:date="2015-08-27T14:50:00Z">
        <w:r>
          <w:rPr>
            <w:rFonts w:ascii="Times New Roman" w:eastAsia="Times New Roman" w:hAnsi="Times New Roman" w:cs="Times New Roman"/>
          </w:rPr>
          <w:t xml:space="preserve">Immediately save the pend letter to the agency folder on the G Drive using the ‘save as” option so that others may use the template if needed. </w:t>
        </w:r>
      </w:ins>
    </w:p>
    <w:p w14:paraId="151A35D7" w14:textId="77777777" w:rsidR="00933ABF" w:rsidRDefault="00617DEC">
      <w:pPr>
        <w:numPr>
          <w:ilvl w:val="0"/>
          <w:numId w:val="6"/>
        </w:numPr>
        <w:spacing w:after="0"/>
        <w:ind w:hanging="360"/>
        <w:rPr>
          <w:ins w:id="1501" w:author="Sue A Darby" w:date="2015-08-27T14:50:00Z"/>
        </w:rPr>
      </w:pPr>
      <w:ins w:id="1502" w:author="Sue A Darby" w:date="2015-08-27T14:50:00Z">
        <w:r>
          <w:rPr>
            <w:rFonts w:ascii="Times New Roman" w:eastAsia="Times New Roman" w:hAnsi="Times New Roman" w:cs="Times New Roman"/>
          </w:rPr>
          <w:t xml:space="preserve">Once completed, save the letter as a PDF and email it to </w:t>
        </w:r>
        <w:r>
          <w:rPr>
            <w:rFonts w:ascii="Times New Roman" w:eastAsia="Times New Roman" w:hAnsi="Times New Roman" w:cs="Times New Roman"/>
          </w:rPr>
          <w:t xml:space="preserve">the applicant or provider using the “Delivery receipt” and “read receipt” options. </w:t>
        </w:r>
      </w:ins>
    </w:p>
    <w:p w14:paraId="29903739" w14:textId="77777777" w:rsidR="00933ABF" w:rsidRDefault="00617DEC">
      <w:pPr>
        <w:numPr>
          <w:ilvl w:val="0"/>
          <w:numId w:val="6"/>
        </w:numPr>
        <w:spacing w:after="0"/>
        <w:ind w:hanging="360"/>
        <w:rPr>
          <w:ins w:id="1503" w:author="Sue A Darby" w:date="2015-08-27T14:50:00Z"/>
          <w:highlight w:val="lightGray"/>
        </w:rPr>
      </w:pPr>
      <w:ins w:id="1504" w:author="Sue A Darby" w:date="2015-08-27T14:50:00Z">
        <w:r>
          <w:rPr>
            <w:rFonts w:ascii="Times New Roman" w:eastAsia="Times New Roman" w:hAnsi="Times New Roman" w:cs="Times New Roman"/>
          </w:rPr>
          <w:t>Use numbers to list the required missing documents and items in the pend letter.</w:t>
        </w:r>
      </w:ins>
    </w:p>
    <w:p w14:paraId="1CA34F70" w14:textId="77777777" w:rsidR="00933ABF" w:rsidRDefault="00617DEC">
      <w:pPr>
        <w:numPr>
          <w:ilvl w:val="0"/>
          <w:numId w:val="6"/>
        </w:numPr>
        <w:spacing w:after="0"/>
        <w:ind w:hanging="360"/>
        <w:rPr>
          <w:ins w:id="1505" w:author="Sue A Darby" w:date="2015-08-27T14:50:00Z"/>
          <w:highlight w:val="lightGray"/>
        </w:rPr>
      </w:pPr>
      <w:ins w:id="1506" w:author="Sue A Darby" w:date="2015-08-27T14:50:00Z">
        <w:r>
          <w:rPr>
            <w:rFonts w:ascii="Times New Roman" w:eastAsia="Times New Roman" w:hAnsi="Times New Roman" w:cs="Times New Roman"/>
            <w:highlight w:val="lightGray"/>
          </w:rPr>
          <w:t>If you send a pend letter after the first pend letter because the provider or applicant onl</w:t>
        </w:r>
        <w:r>
          <w:rPr>
            <w:rFonts w:ascii="Times New Roman" w:eastAsia="Times New Roman" w:hAnsi="Times New Roman" w:cs="Times New Roman"/>
            <w:highlight w:val="lightGray"/>
          </w:rPr>
          <w:t>y submitted partial information or more clarification is needed, use the “Certification Pend Letter Template” and change the wording so it is clear that it is a subsequent pend notice.</w:t>
        </w:r>
      </w:ins>
    </w:p>
    <w:p w14:paraId="402B4B56" w14:textId="77777777" w:rsidR="00933ABF" w:rsidRDefault="00617DEC">
      <w:pPr>
        <w:numPr>
          <w:ilvl w:val="0"/>
          <w:numId w:val="6"/>
        </w:numPr>
        <w:spacing w:after="0"/>
        <w:ind w:hanging="360"/>
        <w:rPr>
          <w:ins w:id="1507" w:author="Sue A Darby" w:date="2015-08-27T14:50:00Z"/>
        </w:rPr>
      </w:pPr>
      <w:ins w:id="1508" w:author="Sue A Darby" w:date="2015-08-27T14:50:00Z">
        <w:r>
          <w:rPr>
            <w:rFonts w:ascii="Times New Roman" w:eastAsia="Times New Roman" w:hAnsi="Times New Roman" w:cs="Times New Roman"/>
            <w:highlight w:val="lightGray"/>
          </w:rPr>
          <w:t>SDS Policy 12-1 states that applications for certification must be comp</w:t>
        </w:r>
        <w:r>
          <w:rPr>
            <w:rFonts w:ascii="Times New Roman" w:eastAsia="Times New Roman" w:hAnsi="Times New Roman" w:cs="Times New Roman"/>
            <w:highlight w:val="lightGray"/>
          </w:rPr>
          <w:t>leted within 30 days of the first “pend” letter sent to the applicant by SDS.  Once this 30 day time period is reached, a final determination of certification status must be made.</w:t>
        </w:r>
      </w:ins>
    </w:p>
    <w:p w14:paraId="57F5FF4D" w14:textId="77777777" w:rsidR="00933ABF" w:rsidRDefault="00617DEC" w:rsidP="00933ABF">
      <w:pPr>
        <w:pStyle w:val="Heading3"/>
        <w:rPr>
          <w:ins w:id="1509" w:author="Sue A Darby" w:date="2015-08-27T14:50:00Z"/>
          <w:b w:val="0"/>
          <w:highlight w:val="lightGray"/>
        </w:rPr>
        <w:pPrChange w:id="1510" w:author="Sue A Darby" w:date="2015-10-08T14:38:00Z">
          <w:pPr>
            <w:numPr>
              <w:numId w:val="6"/>
            </w:numPr>
            <w:spacing w:after="0"/>
            <w:ind w:left="720" w:hanging="360"/>
          </w:pPr>
        </w:pPrChange>
      </w:pPr>
      <w:bookmarkStart w:id="1511" w:name="h.3mzq4wv" w:colFirst="0" w:colLast="0"/>
      <w:bookmarkEnd w:id="1511"/>
      <w:ins w:id="1512" w:author="Sue A Darby" w:date="2015-08-27T14:50:00Z">
        <w:r>
          <w:rPr>
            <w:color w:val="000000"/>
            <w:highlight w:val="lightGray"/>
          </w:rPr>
          <w:t>DS3 Notes</w:t>
        </w:r>
      </w:ins>
    </w:p>
    <w:p w14:paraId="13501DBE" w14:textId="77777777" w:rsidR="00933ABF" w:rsidRDefault="00617DEC">
      <w:pPr>
        <w:numPr>
          <w:ilvl w:val="0"/>
          <w:numId w:val="6"/>
        </w:numPr>
        <w:spacing w:after="0"/>
        <w:ind w:hanging="360"/>
        <w:rPr>
          <w:ins w:id="1513" w:author="Sue A Darby" w:date="2015-08-27T14:50:00Z"/>
        </w:rPr>
      </w:pPr>
      <w:ins w:id="1514" w:author="Sue A Darby" w:date="2015-08-27T14:50:00Z">
        <w:r>
          <w:rPr>
            <w:rFonts w:ascii="Times New Roman" w:eastAsia="Times New Roman" w:hAnsi="Times New Roman" w:cs="Times New Roman"/>
          </w:rPr>
          <w:t>Use the DS3 note “Provider - Certification – Information Requested</w:t>
        </w:r>
        <w:r>
          <w:rPr>
            <w:rFonts w:ascii="Times New Roman" w:eastAsia="Times New Roman" w:hAnsi="Times New Roman" w:cs="Times New Roman"/>
          </w:rPr>
          <w:t xml:space="preserve"> for Application Evaluation” and cut and paste the portion of the letter that explains what is missing in the application or what needs clarification into the DS3 note field.</w:t>
        </w:r>
      </w:ins>
    </w:p>
    <w:p w14:paraId="0391C3AA" w14:textId="77777777" w:rsidR="00933ABF" w:rsidRDefault="00617DEC">
      <w:pPr>
        <w:numPr>
          <w:ilvl w:val="0"/>
          <w:numId w:val="6"/>
        </w:numPr>
        <w:spacing w:after="0"/>
        <w:ind w:hanging="360"/>
        <w:rPr>
          <w:ins w:id="1515" w:author="Sue A Darby" w:date="2015-08-27T14:50:00Z"/>
        </w:rPr>
      </w:pPr>
      <w:ins w:id="1516" w:author="Sue A Darby" w:date="2015-08-27T14:50:00Z">
        <w:r>
          <w:rPr>
            <w:rFonts w:ascii="Times New Roman" w:eastAsia="Times New Roman" w:hAnsi="Times New Roman" w:cs="Times New Roman"/>
          </w:rPr>
          <w:t>As additional and/or previously missing documentation is received by applicant th</w:t>
        </w:r>
        <w:r>
          <w:rPr>
            <w:rFonts w:ascii="Times New Roman" w:eastAsia="Times New Roman" w:hAnsi="Times New Roman" w:cs="Times New Roman"/>
          </w:rPr>
          <w:t xml:space="preserve">ey must be date-stamped and placed with the application. </w:t>
        </w:r>
      </w:ins>
    </w:p>
    <w:p w14:paraId="0A0C08BC" w14:textId="77777777" w:rsidR="00933ABF" w:rsidRDefault="00617DEC">
      <w:pPr>
        <w:numPr>
          <w:ilvl w:val="0"/>
          <w:numId w:val="6"/>
        </w:numPr>
        <w:spacing w:after="0"/>
        <w:ind w:hanging="360"/>
        <w:contextualSpacing/>
        <w:rPr>
          <w:ins w:id="1517" w:author="Sue A Darby" w:date="2015-08-27T14:50:00Z"/>
          <w:highlight w:val="lightGray"/>
        </w:rPr>
      </w:pPr>
      <w:ins w:id="1518" w:author="Sue A Darby" w:date="2015-08-27T14:50:00Z">
        <w:r>
          <w:rPr>
            <w:rFonts w:ascii="Times New Roman" w:eastAsia="Times New Roman" w:hAnsi="Times New Roman" w:cs="Times New Roman"/>
          </w:rPr>
          <w:t>If the agency fails to respond contact them for follow-up and note correspondence or attempts to contact them in DS3.</w:t>
        </w:r>
      </w:ins>
    </w:p>
    <w:p w14:paraId="0AB7BBB6" w14:textId="77777777" w:rsidR="00933ABF" w:rsidRDefault="00617DEC" w:rsidP="00933ABF">
      <w:pPr>
        <w:numPr>
          <w:ilvl w:val="0"/>
          <w:numId w:val="6"/>
        </w:numPr>
        <w:spacing w:after="0"/>
        <w:ind w:hanging="360"/>
        <w:rPr>
          <w:ins w:id="1519" w:author="Sue A Darby" w:date="2015-08-27T14:50:00Z"/>
        </w:rPr>
        <w:pPrChange w:id="1520" w:author="Sue A Darby" w:date="2015-10-08T14:38:00Z">
          <w:pPr>
            <w:numPr>
              <w:numId w:val="6"/>
            </w:numPr>
            <w:spacing w:after="0"/>
            <w:ind w:left="720" w:hanging="360"/>
            <w:contextualSpacing/>
          </w:pPr>
        </w:pPrChange>
      </w:pPr>
      <w:ins w:id="1521" w:author="Sue A Darby" w:date="2015-08-27T14:50:00Z">
        <w:r>
          <w:rPr>
            <w:rFonts w:ascii="Times New Roman" w:eastAsia="Times New Roman" w:hAnsi="Times New Roman" w:cs="Times New Roman"/>
            <w:highlight w:val="lightGray"/>
          </w:rPr>
          <w:t>As you correspond back and forth with the applicant or provider, make notes in D</w:t>
        </w:r>
        <w:r>
          <w:rPr>
            <w:rFonts w:ascii="Times New Roman" w:eastAsia="Times New Roman" w:hAnsi="Times New Roman" w:cs="Times New Roman"/>
            <w:highlight w:val="lightGray"/>
          </w:rPr>
          <w:t>S3 using the appropriate note titles such as “Provider – Provider - Contact” and</w:t>
        </w:r>
        <w:r>
          <w:rPr>
            <w:rFonts w:ascii="Times New Roman" w:eastAsia="Times New Roman" w:hAnsi="Times New Roman" w:cs="Times New Roman"/>
          </w:rPr>
          <w:t xml:space="preserve"> </w:t>
        </w:r>
        <w:r>
          <w:rPr>
            <w:rFonts w:ascii="Times New Roman" w:eastAsia="Times New Roman" w:hAnsi="Times New Roman" w:cs="Times New Roman"/>
            <w:highlight w:val="yellow"/>
          </w:rPr>
          <w:t>“Information received</w:t>
        </w:r>
        <w:r>
          <w:rPr>
            <w:rFonts w:ascii="Times New Roman" w:eastAsia="Times New Roman" w:hAnsi="Times New Roman" w:cs="Times New Roman"/>
            <w:highlight w:val="lightGray"/>
          </w:rPr>
          <w:t>” so that there is a record of correspondence on file.</w:t>
        </w:r>
      </w:ins>
    </w:p>
    <w:p w14:paraId="45A8FD6C" w14:textId="77777777" w:rsidR="00933ABF" w:rsidRDefault="00617DEC" w:rsidP="00933ABF">
      <w:pPr>
        <w:pStyle w:val="Heading3"/>
        <w:rPr>
          <w:ins w:id="1522" w:author="Sue A Darby" w:date="2015-08-27T14:50:00Z"/>
          <w:b w:val="0"/>
          <w:highlight w:val="lightGray"/>
        </w:rPr>
        <w:pPrChange w:id="1523" w:author="Sue A Darby" w:date="2015-10-08T14:38:00Z">
          <w:pPr>
            <w:numPr>
              <w:numId w:val="6"/>
            </w:numPr>
            <w:spacing w:after="0"/>
            <w:ind w:left="720" w:hanging="360"/>
          </w:pPr>
        </w:pPrChange>
      </w:pPr>
      <w:bookmarkStart w:id="1524" w:name="h.2250f4o" w:colFirst="0" w:colLast="0"/>
      <w:bookmarkEnd w:id="1524"/>
      <w:ins w:id="1525" w:author="Sue A Darby" w:date="2015-08-27T14:50:00Z">
        <w:r>
          <w:rPr>
            <w:color w:val="000000"/>
            <w:highlight w:val="lightGray"/>
          </w:rPr>
          <w:t>Special Notes</w:t>
        </w:r>
      </w:ins>
    </w:p>
    <w:p w14:paraId="7F0EFCEF" w14:textId="77777777" w:rsidR="00933ABF" w:rsidRDefault="00617DEC">
      <w:pPr>
        <w:numPr>
          <w:ilvl w:val="0"/>
          <w:numId w:val="6"/>
        </w:numPr>
        <w:spacing w:after="0"/>
        <w:ind w:hanging="360"/>
        <w:rPr>
          <w:ins w:id="1526" w:author="Sue A Darby" w:date="2015-08-27T14:50:00Z"/>
        </w:rPr>
      </w:pPr>
      <w:ins w:id="1527" w:author="Sue A Darby" w:date="2015-08-27T14:50:00Z">
        <w:r>
          <w:rPr>
            <w:rFonts w:ascii="Times New Roman" w:eastAsia="Times New Roman" w:hAnsi="Times New Roman" w:cs="Times New Roman"/>
          </w:rPr>
          <w:t xml:space="preserve">Special note about Medication Administration and Assistance with Self-Administration </w:t>
        </w:r>
        <w:r>
          <w:rPr>
            <w:rFonts w:ascii="Times New Roman" w:eastAsia="Times New Roman" w:hAnsi="Times New Roman" w:cs="Times New Roman"/>
          </w:rPr>
          <w:t>of Medication (ASAM) training curriculum:  Regulation 7 AAC 130.227 lists provider types that are required to offer medication administration as part of their service. Therefore, they must have an approved training. For Medication Administration, they must</w:t>
        </w:r>
        <w:r>
          <w:rPr>
            <w:rFonts w:ascii="Times New Roman" w:eastAsia="Times New Roman" w:hAnsi="Times New Roman" w:cs="Times New Roman"/>
          </w:rPr>
          <w:t xml:space="preserve"> use the Board of Nursing (BON) training.  For ASAM, they can either develop their own training curriculum which must be submitted to SDS for approval or their can use the Trust Training Cooperative (TTC) training which has been approved by SDS.  When you </w:t>
        </w:r>
        <w:r>
          <w:rPr>
            <w:rFonts w:ascii="Times New Roman" w:eastAsia="Times New Roman" w:hAnsi="Times New Roman" w:cs="Times New Roman"/>
          </w:rPr>
          <w:t>receive an ASAM training curriculum forward it to the SDS training coordinator for approval.  Once approved, complete the “ASAM Approval letter” and send to provider, keeping a copy in their folder.</w:t>
        </w:r>
      </w:ins>
    </w:p>
    <w:p w14:paraId="7D0A61D2" w14:textId="77777777" w:rsidR="00933ABF" w:rsidRDefault="00617DEC">
      <w:pPr>
        <w:numPr>
          <w:ilvl w:val="0"/>
          <w:numId w:val="6"/>
        </w:numPr>
        <w:spacing w:after="0"/>
        <w:ind w:hanging="360"/>
        <w:rPr>
          <w:ins w:id="1528" w:author="Sue A Darby" w:date="2015-08-27T14:50:00Z"/>
        </w:rPr>
      </w:pPr>
      <w:ins w:id="1529" w:author="Sue A Darby" w:date="2015-08-27T14:50:00Z">
        <w:r>
          <w:rPr>
            <w:rFonts w:ascii="Times New Roman" w:eastAsia="Times New Roman" w:hAnsi="Times New Roman" w:cs="Times New Roman"/>
          </w:rPr>
          <w:t>Enter a separate DS3 note called “ASAM Training Approved” once the training curriculum is approved.</w:t>
        </w:r>
      </w:ins>
    </w:p>
    <w:p w14:paraId="12579F04" w14:textId="77777777" w:rsidR="00933ABF" w:rsidRDefault="00617DEC">
      <w:pPr>
        <w:numPr>
          <w:ilvl w:val="0"/>
          <w:numId w:val="6"/>
        </w:numPr>
        <w:spacing w:after="0"/>
        <w:ind w:hanging="360"/>
        <w:rPr>
          <w:ins w:id="1530" w:author="Sue A Darby" w:date="2015-08-27T14:50:00Z"/>
        </w:rPr>
      </w:pPr>
      <w:ins w:id="1531" w:author="Sue A Darby" w:date="2015-08-27T14:50:00Z">
        <w:r>
          <w:rPr>
            <w:rFonts w:ascii="Times New Roman" w:eastAsia="Times New Roman" w:hAnsi="Times New Roman" w:cs="Times New Roman"/>
          </w:rPr>
          <w:t>Special note about new Program Administrators:  You must ensure that the completed “Notice of Appointment: Program Administrator” form is submitted, that three references are listed, and that the resume and educational qualifications are submitted and meet</w:t>
        </w:r>
        <w:r>
          <w:rPr>
            <w:rFonts w:ascii="Times New Roman" w:eastAsia="Times New Roman" w:hAnsi="Times New Roman" w:cs="Times New Roman"/>
          </w:rPr>
          <w:t xml:space="preserve"> qualifications as set forth in the regulations and COPS.  Call at least two of the listed references and use the Program Administrator reference check form.  Include the two completed forms in the final packet.</w:t>
        </w:r>
      </w:ins>
    </w:p>
    <w:p w14:paraId="467C1B51" w14:textId="77777777" w:rsidR="00933ABF" w:rsidRDefault="00617DEC" w:rsidP="00933ABF">
      <w:pPr>
        <w:pStyle w:val="Heading3"/>
        <w:rPr>
          <w:ins w:id="1532" w:author="Sue A Darby" w:date="2015-08-27T14:50:00Z"/>
          <w:b w:val="0"/>
          <w:highlight w:val="lightGray"/>
        </w:rPr>
        <w:pPrChange w:id="1533" w:author="Sue A Darby" w:date="2015-10-08T14:38:00Z">
          <w:pPr>
            <w:numPr>
              <w:numId w:val="6"/>
            </w:numPr>
            <w:ind w:left="720" w:hanging="360"/>
          </w:pPr>
        </w:pPrChange>
      </w:pPr>
      <w:bookmarkStart w:id="1534" w:name="h.haapch" w:colFirst="0" w:colLast="0"/>
      <w:bookmarkEnd w:id="1534"/>
      <w:ins w:id="1535" w:author="Sue A Darby" w:date="2015-08-27T14:50:00Z">
        <w:r>
          <w:rPr>
            <w:color w:val="000000"/>
            <w:highlight w:val="lightGray"/>
          </w:rPr>
          <w:t>Extensions</w:t>
        </w:r>
      </w:ins>
    </w:p>
    <w:p w14:paraId="2230DB7A" w14:textId="77777777" w:rsidR="00933ABF" w:rsidRDefault="00617DEC" w:rsidP="00933ABF">
      <w:pPr>
        <w:numPr>
          <w:ilvl w:val="0"/>
          <w:numId w:val="6"/>
        </w:numPr>
        <w:spacing w:after="0"/>
        <w:ind w:hanging="360"/>
        <w:rPr>
          <w:ins w:id="1536" w:author="Sue A Darby" w:date="2015-08-27T14:50:00Z"/>
        </w:rPr>
        <w:pPrChange w:id="1537" w:author="Sue A Darby" w:date="2015-10-08T14:38:00Z">
          <w:pPr>
            <w:numPr>
              <w:numId w:val="6"/>
            </w:numPr>
            <w:ind w:left="720" w:hanging="360"/>
          </w:pPr>
        </w:pPrChange>
      </w:pPr>
      <w:ins w:id="1538" w:author="Sue A Darby" w:date="2015-08-27T14:50:00Z">
        <w:r>
          <w:rPr>
            <w:rFonts w:ascii="Times New Roman" w:eastAsia="Times New Roman" w:hAnsi="Times New Roman" w:cs="Times New Roman"/>
          </w:rPr>
          <w:t>An extension of the certification</w:t>
        </w:r>
        <w:r>
          <w:rPr>
            <w:rFonts w:ascii="Times New Roman" w:eastAsia="Times New Roman" w:hAnsi="Times New Roman" w:cs="Times New Roman"/>
          </w:rPr>
          <w:t xml:space="preserve"> application review period may be granted allowing additional time to complete the requirements if the following criteria are met:</w:t>
        </w:r>
      </w:ins>
    </w:p>
    <w:p w14:paraId="4760A41F" w14:textId="77777777" w:rsidR="00933ABF" w:rsidRDefault="00617DEC" w:rsidP="00933ABF">
      <w:pPr>
        <w:numPr>
          <w:ilvl w:val="1"/>
          <w:numId w:val="6"/>
        </w:numPr>
        <w:spacing w:after="0"/>
        <w:ind w:hanging="360"/>
        <w:rPr>
          <w:ins w:id="1539" w:author="Sue A Darby" w:date="2015-08-27T14:50:00Z"/>
        </w:rPr>
        <w:pPrChange w:id="1540" w:author="Sue A Darby" w:date="2015-10-08T14:38:00Z">
          <w:pPr>
            <w:numPr>
              <w:ilvl w:val="1"/>
              <w:numId w:val="6"/>
            </w:numPr>
            <w:ind w:left="1530" w:hanging="360"/>
          </w:pPr>
        </w:pPrChange>
      </w:pPr>
      <w:ins w:id="1541" w:author="Sue A Darby" w:date="2015-08-27T14:50:00Z">
        <w:r>
          <w:rPr>
            <w:rFonts w:ascii="Times New Roman" w:eastAsia="Times New Roman" w:hAnsi="Times New Roman" w:cs="Times New Roman"/>
          </w:rPr>
          <w:t>The pend due date is after the certification end date.</w:t>
        </w:r>
      </w:ins>
    </w:p>
    <w:p w14:paraId="61851A11" w14:textId="77777777" w:rsidR="00933ABF" w:rsidRDefault="00617DEC" w:rsidP="00933ABF">
      <w:pPr>
        <w:numPr>
          <w:ilvl w:val="1"/>
          <w:numId w:val="6"/>
        </w:numPr>
        <w:spacing w:after="0"/>
        <w:ind w:hanging="360"/>
        <w:rPr>
          <w:ins w:id="1542" w:author="Sue A Darby" w:date="2015-08-27T14:50:00Z"/>
        </w:rPr>
        <w:pPrChange w:id="1543" w:author="Sue A Darby" w:date="2015-10-08T14:38:00Z">
          <w:pPr>
            <w:numPr>
              <w:ilvl w:val="1"/>
              <w:numId w:val="6"/>
            </w:numPr>
            <w:ind w:left="1530" w:hanging="360"/>
          </w:pPr>
        </w:pPrChange>
      </w:pPr>
      <w:ins w:id="1544" w:author="Sue A Darby" w:date="2015-08-27T14:50:00Z">
        <w:r>
          <w:rPr>
            <w:rFonts w:ascii="Times New Roman" w:eastAsia="Times New Roman" w:hAnsi="Times New Roman" w:cs="Times New Roman"/>
          </w:rPr>
          <w:t>The provider is unable to resolve the issue(s) prior to the certificat</w:t>
        </w:r>
        <w:r>
          <w:rPr>
            <w:rFonts w:ascii="Times New Roman" w:eastAsia="Times New Roman" w:hAnsi="Times New Roman" w:cs="Times New Roman"/>
          </w:rPr>
          <w:t>ion end date.</w:t>
        </w:r>
      </w:ins>
    </w:p>
    <w:p w14:paraId="4A45F217" w14:textId="77777777" w:rsidR="00933ABF" w:rsidRDefault="00933ABF" w:rsidP="00933ABF">
      <w:pPr>
        <w:rPr>
          <w:ins w:id="1545" w:author="Sue A Darby" w:date="2015-08-27T14:50:00Z"/>
        </w:rPr>
        <w:pPrChange w:id="1546" w:author="Sue A Darby" w:date="2015-10-08T14:38:00Z">
          <w:pPr>
            <w:numPr>
              <w:ilvl w:val="1"/>
              <w:numId w:val="16"/>
            </w:numPr>
            <w:ind w:left="1440" w:hanging="360"/>
          </w:pPr>
        </w:pPrChange>
      </w:pPr>
    </w:p>
    <w:p w14:paraId="7865361E" w14:textId="77777777" w:rsidR="00933ABF" w:rsidRDefault="00617DEC" w:rsidP="00933ABF">
      <w:pPr>
        <w:pStyle w:val="Heading2"/>
        <w:spacing w:before="0"/>
        <w:rPr>
          <w:ins w:id="1547" w:author="Sue A Darby" w:date="2015-08-27T14:50:00Z"/>
          <w:b w:val="0"/>
        </w:rPr>
        <w:pPrChange w:id="1548" w:author="Sue A Darby" w:date="2015-10-08T14:38:00Z">
          <w:pPr>
            <w:numPr>
              <w:ilvl w:val="1"/>
              <w:numId w:val="16"/>
            </w:numPr>
            <w:ind w:left="1440" w:hanging="360"/>
          </w:pPr>
        </w:pPrChange>
      </w:pPr>
      <w:bookmarkStart w:id="1549" w:name="h.319y80a" w:colFirst="0" w:colLast="0"/>
      <w:bookmarkEnd w:id="1549"/>
      <w:ins w:id="1550" w:author="Sue A Darby" w:date="2015-08-27T14:50:00Z">
        <w:r>
          <w:t>BCU &amp; verification form</w:t>
        </w:r>
      </w:ins>
    </w:p>
    <w:p w14:paraId="5DDA0DF7" w14:textId="77777777" w:rsidR="00933ABF" w:rsidRDefault="00617DEC">
      <w:pPr>
        <w:numPr>
          <w:ilvl w:val="0"/>
          <w:numId w:val="6"/>
        </w:numPr>
        <w:spacing w:after="0"/>
        <w:ind w:hanging="360"/>
        <w:rPr>
          <w:ins w:id="1551" w:author="Sue A Darby" w:date="2015-08-27T14:50:00Z"/>
        </w:rPr>
      </w:pPr>
      <w:ins w:id="1552" w:author="Sue A Darby" w:date="2015-08-27T14:50:00Z">
        <w:r>
          <w:rPr>
            <w:rFonts w:ascii="Times New Roman" w:eastAsia="Times New Roman" w:hAnsi="Times New Roman" w:cs="Times New Roman"/>
          </w:rPr>
          <w:t xml:space="preserve">Log into the Background Check Program (BCP) database and print out the agency’s BCP account. </w:t>
        </w:r>
      </w:ins>
    </w:p>
    <w:p w14:paraId="11569A52" w14:textId="77777777" w:rsidR="00933ABF" w:rsidRDefault="00617DEC">
      <w:pPr>
        <w:numPr>
          <w:ilvl w:val="0"/>
          <w:numId w:val="6"/>
        </w:numPr>
        <w:spacing w:after="0"/>
        <w:ind w:hanging="360"/>
        <w:rPr>
          <w:ins w:id="1553" w:author="Sue A Darby" w:date="2015-08-27T14:50:00Z"/>
        </w:rPr>
      </w:pPr>
      <w:ins w:id="1554" w:author="Sue A Darby" w:date="2015-08-27T14:50:00Z">
        <w:r>
          <w:rPr>
            <w:rFonts w:ascii="Times New Roman" w:eastAsia="Times New Roman" w:hAnsi="Times New Roman" w:cs="Times New Roman"/>
          </w:rPr>
          <w:t xml:space="preserve">Compare the BCP account listing to the agency’s organization chart and personnel list. </w:t>
        </w:r>
      </w:ins>
    </w:p>
    <w:p w14:paraId="426AEA3F" w14:textId="77777777" w:rsidR="00933ABF" w:rsidRDefault="00617DEC">
      <w:pPr>
        <w:numPr>
          <w:ilvl w:val="1"/>
          <w:numId w:val="6"/>
        </w:numPr>
        <w:spacing w:after="0"/>
        <w:ind w:hanging="360"/>
        <w:rPr>
          <w:ins w:id="1555" w:author="Sue A Darby" w:date="2015-08-27T14:50:00Z"/>
        </w:rPr>
      </w:pPr>
      <w:ins w:id="1556" w:author="Sue A Darby" w:date="2015-08-27T14:50:00Z">
        <w:r>
          <w:rPr>
            <w:rFonts w:ascii="Times New Roman" w:eastAsia="Times New Roman" w:hAnsi="Times New Roman" w:cs="Times New Roman"/>
          </w:rPr>
          <w:t>Ensure that all names listed on the</w:t>
        </w:r>
        <w:r>
          <w:rPr>
            <w:rFonts w:ascii="Times New Roman" w:eastAsia="Times New Roman" w:hAnsi="Times New Roman" w:cs="Times New Roman"/>
          </w:rPr>
          <w:t xml:space="preserve"> organization chart and personnel list appear in the BCP account with a BCP status of “Provisional” or “Permanent”. </w:t>
        </w:r>
      </w:ins>
    </w:p>
    <w:p w14:paraId="1AA93E0B" w14:textId="77777777" w:rsidR="00933ABF" w:rsidRDefault="00617DEC">
      <w:pPr>
        <w:numPr>
          <w:ilvl w:val="1"/>
          <w:numId w:val="6"/>
        </w:numPr>
        <w:spacing w:after="0"/>
        <w:ind w:hanging="360"/>
        <w:rPr>
          <w:ins w:id="1557" w:author="Sue A Darby" w:date="2015-08-27T14:50:00Z"/>
        </w:rPr>
      </w:pPr>
      <w:ins w:id="1558" w:author="Sue A Darby" w:date="2015-08-27T14:50:00Z">
        <w:r>
          <w:rPr>
            <w:rFonts w:ascii="Times New Roman" w:eastAsia="Times New Roman" w:hAnsi="Times New Roman" w:cs="Times New Roman"/>
          </w:rPr>
          <w:t xml:space="preserve">If a name does not appear on the BCP list do a “person search” in the BCP database.  If they appear with an “incomplete”, “in process”, or </w:t>
        </w:r>
        <w:r>
          <w:rPr>
            <w:rFonts w:ascii="Times New Roman" w:eastAsia="Times New Roman" w:hAnsi="Times New Roman" w:cs="Times New Roman"/>
          </w:rPr>
          <w:t>“note eligible” status, this information must be included in the pend letter to the agency, reminding them that the individual may not have access to Protected Health Information (PHI) or recipients until the status is “provisional” or “permanent”, or unti</w:t>
        </w:r>
        <w:r>
          <w:rPr>
            <w:rFonts w:ascii="Times New Roman" w:eastAsia="Times New Roman" w:hAnsi="Times New Roman" w:cs="Times New Roman"/>
          </w:rPr>
          <w:t xml:space="preserve">l the individual receives an approved background check variance.  SDS requests that for any “not eligible” status individuals that appear on the agency’s BCP account, the agency submit a brief statement in writing that they will remove the individual from </w:t>
        </w:r>
        <w:r>
          <w:rPr>
            <w:rFonts w:ascii="Times New Roman" w:eastAsia="Times New Roman" w:hAnsi="Times New Roman" w:cs="Times New Roman"/>
          </w:rPr>
          <w:t>PHI and recipients immediately until the BCP status is “provisional” or “approved” or until the individual is granted a variance.</w:t>
        </w:r>
      </w:ins>
    </w:p>
    <w:p w14:paraId="69BDE696" w14:textId="77777777" w:rsidR="00933ABF" w:rsidRDefault="00617DEC">
      <w:pPr>
        <w:numPr>
          <w:ilvl w:val="1"/>
          <w:numId w:val="6"/>
        </w:numPr>
        <w:spacing w:after="0"/>
        <w:ind w:hanging="360"/>
        <w:rPr>
          <w:ins w:id="1559" w:author="Sue A Darby" w:date="2015-08-27T14:50:00Z"/>
        </w:rPr>
      </w:pPr>
      <w:ins w:id="1560" w:author="Sue A Darby" w:date="2015-08-27T14:50:00Z">
        <w:r>
          <w:rPr>
            <w:rFonts w:ascii="Times New Roman" w:eastAsia="Times New Roman" w:hAnsi="Times New Roman" w:cs="Times New Roman"/>
          </w:rPr>
          <w:t>If  a name appears in the BCP account as “terminated” or “withdrawn” and is not on the personnel list or organization chart, t</w:t>
        </w:r>
        <w:r>
          <w:rPr>
            <w:rFonts w:ascii="Times New Roman" w:eastAsia="Times New Roman" w:hAnsi="Times New Roman" w:cs="Times New Roman"/>
          </w:rPr>
          <w:t xml:space="preserve">hat is acceptable; however, if they are still on the organization chart, include that in the pend letter and request clarification and/or corrections as appropriate. </w:t>
        </w:r>
      </w:ins>
    </w:p>
    <w:p w14:paraId="35440A58" w14:textId="77777777" w:rsidR="00933ABF" w:rsidRDefault="00617DEC">
      <w:pPr>
        <w:numPr>
          <w:ilvl w:val="1"/>
          <w:numId w:val="6"/>
        </w:numPr>
        <w:spacing w:after="0"/>
        <w:ind w:hanging="360"/>
        <w:rPr>
          <w:ins w:id="1561" w:author="Sue A Darby" w:date="2015-08-27T14:50:00Z"/>
        </w:rPr>
      </w:pPr>
      <w:ins w:id="1562" w:author="Sue A Darby" w:date="2015-08-27T14:50:00Z">
        <w:r>
          <w:rPr>
            <w:rFonts w:ascii="Times New Roman" w:eastAsia="Times New Roman" w:hAnsi="Times New Roman" w:cs="Times New Roman"/>
          </w:rPr>
          <w:t>If a name appears in the BCP account with an “approved” or “provisional” status but is no</w:t>
        </w:r>
        <w:r>
          <w:rPr>
            <w:rFonts w:ascii="Times New Roman" w:eastAsia="Times New Roman" w:hAnsi="Times New Roman" w:cs="Times New Roman"/>
          </w:rPr>
          <w:t>t on the organization chart or personnel list, include a request for clarification in the pend letter.</w:t>
        </w:r>
      </w:ins>
    </w:p>
    <w:p w14:paraId="0E4DA37E" w14:textId="77777777" w:rsidR="00933ABF" w:rsidRDefault="00617DEC">
      <w:pPr>
        <w:numPr>
          <w:ilvl w:val="1"/>
          <w:numId w:val="6"/>
        </w:numPr>
        <w:spacing w:after="0"/>
        <w:ind w:hanging="360"/>
        <w:rPr>
          <w:ins w:id="1563" w:author="Sue A Darby" w:date="2015-08-27T14:50:00Z"/>
        </w:rPr>
      </w:pPr>
      <w:ins w:id="1564" w:author="Sue A Darby" w:date="2015-08-27T14:50:00Z">
        <w:r>
          <w:rPr>
            <w:rFonts w:ascii="Times New Roman" w:eastAsia="Times New Roman" w:hAnsi="Times New Roman" w:cs="Times New Roman"/>
          </w:rPr>
          <w:t>Refer to BCP regulations to determine which roles and job positions must go through the background check process. Essentially, anyone who has access to r</w:t>
        </w:r>
        <w:r>
          <w:rPr>
            <w:rFonts w:ascii="Times New Roman" w:eastAsia="Times New Roman" w:hAnsi="Times New Roman" w:cs="Times New Roman"/>
          </w:rPr>
          <w:t>ecipients (whether waiver or not), PHI, or unsupervised volunteers must have a valid criminal history check.</w:t>
        </w:r>
      </w:ins>
    </w:p>
    <w:p w14:paraId="5385E43A" w14:textId="77777777" w:rsidR="00933ABF" w:rsidRDefault="00617DEC">
      <w:pPr>
        <w:numPr>
          <w:ilvl w:val="1"/>
          <w:numId w:val="6"/>
        </w:numPr>
        <w:spacing w:after="0"/>
        <w:ind w:hanging="360"/>
        <w:rPr>
          <w:ins w:id="1565" w:author="Sue A Darby" w:date="2015-08-27T14:50:00Z"/>
        </w:rPr>
      </w:pPr>
      <w:ins w:id="1566" w:author="Sue A Darby" w:date="2015-08-27T14:50:00Z">
        <w:r>
          <w:rPr>
            <w:rFonts w:ascii="Times New Roman" w:eastAsia="Times New Roman" w:hAnsi="Times New Roman" w:cs="Times New Roman"/>
          </w:rPr>
          <w:t xml:space="preserve"> Once the BCP account completely matches the organization chart and personnel list and all BCP statuses in the agency’s account are “provisional” o</w:t>
        </w:r>
        <w:r>
          <w:rPr>
            <w:rFonts w:ascii="Times New Roman" w:eastAsia="Times New Roman" w:hAnsi="Times New Roman" w:cs="Times New Roman"/>
          </w:rPr>
          <w:t>r “permanent”, print out the Background Check Verification Form, sign and date it, and include it in the application packet.</w:t>
        </w:r>
      </w:ins>
    </w:p>
    <w:p w14:paraId="52915B89" w14:textId="77777777" w:rsidR="00933ABF" w:rsidRDefault="00617DEC">
      <w:pPr>
        <w:numPr>
          <w:ilvl w:val="1"/>
          <w:numId w:val="6"/>
        </w:numPr>
        <w:spacing w:after="0"/>
        <w:ind w:hanging="360"/>
        <w:rPr>
          <w:ins w:id="1567" w:author="Sue A Darby" w:date="2015-08-27T14:50:00Z"/>
        </w:rPr>
      </w:pPr>
      <w:ins w:id="1568" w:author="Sue A Darby" w:date="2015-08-27T14:50:00Z">
        <w:r>
          <w:rPr>
            <w:rFonts w:ascii="Times New Roman" w:eastAsia="Times New Roman" w:hAnsi="Times New Roman" w:cs="Times New Roman"/>
          </w:rPr>
          <w:t xml:space="preserve"> Special note about contracted family habilitation and/or group homes:</w:t>
        </w:r>
        <w:r>
          <w:rPr>
            <w:rFonts w:ascii="Times New Roman" w:eastAsia="Times New Roman" w:hAnsi="Times New Roman" w:cs="Times New Roman"/>
            <w:b/>
          </w:rPr>
          <w:t xml:space="preserve"> </w:t>
        </w:r>
        <w:r>
          <w:rPr>
            <w:rFonts w:ascii="Times New Roman" w:eastAsia="Times New Roman" w:hAnsi="Times New Roman" w:cs="Times New Roman"/>
          </w:rPr>
          <w:t>When a certified Residential Habilitation agency contracts w</w:t>
        </w:r>
        <w:r>
          <w:rPr>
            <w:rFonts w:ascii="Times New Roman" w:eastAsia="Times New Roman" w:hAnsi="Times New Roman" w:cs="Times New Roman"/>
          </w:rPr>
          <w:t>ith a home to provide group or family habilitation services, we must ensure that the owners and all employees of the home, which must be licensed, have valid criminal history checks.  This will entail checking that particular home’s BCU account as they wil</w:t>
        </w:r>
        <w:r>
          <w:rPr>
            <w:rFonts w:ascii="Times New Roman" w:eastAsia="Times New Roman" w:hAnsi="Times New Roman" w:cs="Times New Roman"/>
          </w:rPr>
          <w:t>l likely not be listed in the certified agency’s BCU account.  Once the new background check system is implemented, the certified Residential Habilitation agency will be expected to “affiliate” each contracted home with their account.  For now they are usu</w:t>
        </w:r>
        <w:r>
          <w:rPr>
            <w:rFonts w:ascii="Times New Roman" w:eastAsia="Times New Roman" w:hAnsi="Times New Roman" w:cs="Times New Roman"/>
          </w:rPr>
          <w:t>ally separate and must be verified by us when certifying or recertifying the agency.</w:t>
        </w:r>
      </w:ins>
    </w:p>
    <w:p w14:paraId="2D718823" w14:textId="77777777" w:rsidR="00933ABF" w:rsidRDefault="00617DEC" w:rsidP="00933ABF">
      <w:pPr>
        <w:rPr>
          <w:ins w:id="1569" w:author="Sue A Darby" w:date="2015-08-27T14:50:00Z"/>
        </w:rPr>
        <w:pPrChange w:id="1570" w:author="Sue A Darby" w:date="2015-10-08T14:38:00Z">
          <w:pPr>
            <w:numPr>
              <w:ilvl w:val="1"/>
              <w:numId w:val="16"/>
            </w:numPr>
            <w:ind w:left="1440" w:hanging="360"/>
          </w:pPr>
        </w:pPrChange>
      </w:pPr>
      <w:ins w:id="1571" w:author="Sue A Darby" w:date="2015-08-27T14:50:00Z">
        <w:r>
          <w:t>What should happen when an agency adds a new home mid-certification period?</w:t>
        </w:r>
      </w:ins>
    </w:p>
    <w:p w14:paraId="778079BB" w14:textId="77777777" w:rsidR="00933ABF" w:rsidRDefault="00617DEC" w:rsidP="00933ABF">
      <w:pPr>
        <w:pStyle w:val="Heading2"/>
        <w:spacing w:before="0"/>
        <w:rPr>
          <w:ins w:id="1572" w:author="Sue A Darby" w:date="2015-08-27T14:50:00Z"/>
          <w:b w:val="0"/>
        </w:rPr>
        <w:pPrChange w:id="1573" w:author="Sue A Darby" w:date="2015-10-08T14:38:00Z">
          <w:pPr>
            <w:numPr>
              <w:ilvl w:val="1"/>
              <w:numId w:val="16"/>
            </w:numPr>
            <w:ind w:left="1440" w:hanging="360"/>
          </w:pPr>
        </w:pPrChange>
      </w:pPr>
      <w:bookmarkStart w:id="1574" w:name="h.1gf8i83" w:colFirst="0" w:colLast="0"/>
      <w:bookmarkEnd w:id="1574"/>
      <w:ins w:id="1575" w:author="Sue A Darby" w:date="2015-08-27T14:50:00Z">
        <w:r>
          <w:t>Exclusion lists</w:t>
        </w:r>
      </w:ins>
    </w:p>
    <w:p w14:paraId="16CB0507" w14:textId="77777777" w:rsidR="00933ABF" w:rsidRDefault="00617DEC">
      <w:pPr>
        <w:numPr>
          <w:ilvl w:val="0"/>
          <w:numId w:val="10"/>
        </w:numPr>
        <w:spacing w:after="0"/>
        <w:ind w:hanging="360"/>
        <w:rPr>
          <w:ins w:id="1576" w:author="Sue A Darby" w:date="2015-08-27T14:50:00Z"/>
        </w:rPr>
      </w:pPr>
      <w:ins w:id="1577" w:author="Sue A Darby" w:date="2015-08-27T14:50:00Z">
        <w:r>
          <w:rPr>
            <w:rFonts w:ascii="Times New Roman" w:eastAsia="Times New Roman" w:hAnsi="Times New Roman" w:cs="Times New Roman"/>
          </w:rPr>
          <w:t>Check the status of the agency owners and/or board members in the following sys</w:t>
        </w:r>
        <w:r>
          <w:rPr>
            <w:rFonts w:ascii="Times New Roman" w:eastAsia="Times New Roman" w:hAnsi="Times New Roman" w:cs="Times New Roman"/>
          </w:rPr>
          <w:t>tems to identify any outstanding issues that would preclude moving forward with certification:</w:t>
        </w:r>
      </w:ins>
    </w:p>
    <w:p w14:paraId="058CAE65" w14:textId="77777777" w:rsidR="00933ABF" w:rsidRDefault="00617DEC">
      <w:pPr>
        <w:numPr>
          <w:ilvl w:val="1"/>
          <w:numId w:val="6"/>
        </w:numPr>
        <w:spacing w:after="0"/>
        <w:ind w:hanging="360"/>
        <w:rPr>
          <w:ins w:id="1578" w:author="Sue A Darby" w:date="2015-08-27T14:50:00Z"/>
          <w:b/>
        </w:rPr>
      </w:pPr>
      <w:ins w:id="1579" w:author="Sue A Darby" w:date="2015-08-27T14:50:00Z">
        <w:r>
          <w:rPr>
            <w:rFonts w:ascii="Times New Roman" w:eastAsia="Times New Roman" w:hAnsi="Times New Roman" w:cs="Times New Roman"/>
            <w:b/>
          </w:rPr>
          <w:t xml:space="preserve">OIG Exclusion Checklist </w:t>
        </w:r>
        <w:r>
          <w:rPr>
            <w:rFonts w:ascii="Times New Roman" w:eastAsia="Times New Roman" w:hAnsi="Times New Roman" w:cs="Times New Roman"/>
          </w:rPr>
          <w:t>for any owners, board members,  or others not already entered in the Background Check Program account for the agency</w:t>
        </w:r>
        <w:r>
          <w:rPr>
            <w:rFonts w:ascii="Times New Roman" w:eastAsia="Times New Roman" w:hAnsi="Times New Roman" w:cs="Times New Roman"/>
            <w:b/>
          </w:rPr>
          <w:t xml:space="preserve"> </w:t>
        </w:r>
        <w:r>
          <w:rPr>
            <w:rFonts w:ascii="Times New Roman" w:eastAsia="Times New Roman" w:hAnsi="Times New Roman" w:cs="Times New Roman"/>
          </w:rPr>
          <w:t>(if agency is on thi</w:t>
        </w:r>
        <w:r>
          <w:rPr>
            <w:rFonts w:ascii="Times New Roman" w:eastAsia="Times New Roman" w:hAnsi="Times New Roman" w:cs="Times New Roman"/>
          </w:rPr>
          <w:t>s list, the application will be denied and returned with a letter regarding the OIG Exclusion)</w:t>
        </w:r>
      </w:ins>
    </w:p>
    <w:p w14:paraId="010B0BCC" w14:textId="77777777" w:rsidR="00933ABF" w:rsidRDefault="00617DEC">
      <w:pPr>
        <w:numPr>
          <w:ilvl w:val="1"/>
          <w:numId w:val="6"/>
        </w:numPr>
        <w:spacing w:after="0"/>
        <w:ind w:hanging="360"/>
        <w:rPr>
          <w:ins w:id="1580" w:author="Sue A Darby" w:date="2015-08-27T14:50:00Z"/>
          <w:b/>
        </w:rPr>
      </w:pPr>
      <w:ins w:id="1581" w:author="Sue A Darby" w:date="2015-08-27T14:50:00Z">
        <w:r>
          <w:rPr>
            <w:rFonts w:ascii="Times New Roman" w:eastAsia="Times New Roman" w:hAnsi="Times New Roman" w:cs="Times New Roman"/>
            <w:b/>
          </w:rPr>
          <w:t>State of Alaska exclusion list</w:t>
        </w:r>
        <w:r>
          <w:rPr>
            <w:rFonts w:ascii="Times New Roman" w:eastAsia="Times New Roman" w:hAnsi="Times New Roman" w:cs="Times New Roman"/>
          </w:rPr>
          <w:t xml:space="preserve"> for any owners or others not already entered in the Background Check Program account for the agency</w:t>
        </w:r>
        <w:r>
          <w:rPr>
            <w:rFonts w:ascii="Times New Roman" w:eastAsia="Times New Roman" w:hAnsi="Times New Roman" w:cs="Times New Roman"/>
            <w:b/>
          </w:rPr>
          <w:t xml:space="preserve"> </w:t>
        </w:r>
        <w:r>
          <w:rPr>
            <w:rFonts w:ascii="Times New Roman" w:eastAsia="Times New Roman" w:hAnsi="Times New Roman" w:cs="Times New Roman"/>
          </w:rPr>
          <w:t>(if agency is on this list, th</w:t>
        </w:r>
        <w:r>
          <w:rPr>
            <w:rFonts w:ascii="Times New Roman" w:eastAsia="Times New Roman" w:hAnsi="Times New Roman" w:cs="Times New Roman"/>
          </w:rPr>
          <w:t>e application will be denied and returned with a letter regarding the State of Alaska exclusion list). This list is posted on the Program Integrity Unit’s website.</w:t>
        </w:r>
      </w:ins>
    </w:p>
    <w:p w14:paraId="1FD03FF1" w14:textId="77777777" w:rsidR="00933ABF" w:rsidRDefault="00933ABF" w:rsidP="00933ABF">
      <w:pPr>
        <w:rPr>
          <w:ins w:id="1582" w:author="Sue A Darby" w:date="2015-08-27T14:50:00Z"/>
        </w:rPr>
        <w:pPrChange w:id="1583" w:author="Sue A Darby" w:date="2015-10-08T14:38:00Z">
          <w:pPr>
            <w:numPr>
              <w:ilvl w:val="1"/>
              <w:numId w:val="16"/>
            </w:numPr>
            <w:ind w:left="1440" w:hanging="360"/>
          </w:pPr>
        </w:pPrChange>
      </w:pPr>
    </w:p>
    <w:p w14:paraId="1331C830" w14:textId="77777777" w:rsidR="00933ABF" w:rsidRDefault="00617DEC" w:rsidP="00933ABF">
      <w:pPr>
        <w:pStyle w:val="Heading2"/>
        <w:spacing w:before="0"/>
        <w:rPr>
          <w:ins w:id="1584" w:author="Sue A Darby" w:date="2015-08-27T14:50:00Z"/>
          <w:b w:val="0"/>
        </w:rPr>
        <w:pPrChange w:id="1585" w:author="Sue A Darby" w:date="2015-10-08T14:38:00Z">
          <w:pPr>
            <w:numPr>
              <w:ilvl w:val="1"/>
              <w:numId w:val="16"/>
            </w:numPr>
            <w:ind w:left="1440" w:hanging="360"/>
          </w:pPr>
        </w:pPrChange>
      </w:pPr>
      <w:bookmarkStart w:id="1586" w:name="h.40ew0vw" w:colFirst="0" w:colLast="0"/>
      <w:bookmarkEnd w:id="1586"/>
      <w:ins w:id="1587" w:author="Sue A Darby" w:date="2015-08-27T14:50:00Z">
        <w:r>
          <w:t>Licenses</w:t>
        </w:r>
      </w:ins>
    </w:p>
    <w:p w14:paraId="77D98AED" w14:textId="77777777" w:rsidR="00933ABF" w:rsidRDefault="00617DEC">
      <w:pPr>
        <w:numPr>
          <w:ilvl w:val="1"/>
          <w:numId w:val="6"/>
        </w:numPr>
        <w:spacing w:after="0"/>
        <w:ind w:hanging="360"/>
        <w:rPr>
          <w:ins w:id="1588" w:author="Sue A Darby" w:date="2015-08-27T14:50:00Z"/>
          <w:b/>
        </w:rPr>
      </w:pPr>
      <w:ins w:id="1589" w:author="Sue A Darby" w:date="2015-08-27T14:50:00Z">
        <w:r>
          <w:rPr>
            <w:rFonts w:ascii="Times New Roman" w:eastAsia="Times New Roman" w:hAnsi="Times New Roman" w:cs="Times New Roman"/>
            <w:b/>
          </w:rPr>
          <w:t xml:space="preserve">Licensing: </w:t>
        </w:r>
        <w:r>
          <w:rPr>
            <w:rFonts w:ascii="Times New Roman" w:eastAsia="Times New Roman" w:hAnsi="Times New Roman" w:cs="Times New Roman"/>
          </w:rPr>
          <w:t>To verify any licensure required such as Assisted Living Home, dietician license, nursing license, contractor license for Environmental Modification, etc.)</w:t>
        </w:r>
      </w:ins>
    </w:p>
    <w:p w14:paraId="6FB3921B" w14:textId="77777777" w:rsidR="00933ABF" w:rsidRDefault="00617DEC" w:rsidP="00933ABF">
      <w:pPr>
        <w:numPr>
          <w:ilvl w:val="0"/>
          <w:numId w:val="10"/>
        </w:numPr>
        <w:spacing w:after="0"/>
        <w:ind w:hanging="360"/>
        <w:rPr>
          <w:ins w:id="1590" w:author="Sue A Darby" w:date="2015-08-27T14:50:00Z"/>
        </w:rPr>
        <w:pPrChange w:id="1591" w:author="Sue A Darby" w:date="2015-10-08T14:38:00Z">
          <w:pPr>
            <w:numPr>
              <w:numId w:val="10"/>
            </w:numPr>
            <w:spacing w:after="0" w:line="240" w:lineRule="auto"/>
            <w:ind w:left="720" w:hanging="360"/>
          </w:pPr>
        </w:pPrChange>
      </w:pPr>
      <w:ins w:id="1592" w:author="Sue A Darby" w:date="2015-08-27T14:50:00Z">
        <w:r>
          <w:rPr>
            <w:rFonts w:ascii="Times New Roman" w:eastAsia="Times New Roman" w:hAnsi="Times New Roman" w:cs="Times New Roman"/>
          </w:rPr>
          <w:t>If the applicant or provider is an IAT service provider, ensure that the person delivering IAT servi</w:t>
        </w:r>
        <w:r>
          <w:rPr>
            <w:rFonts w:ascii="Times New Roman" w:eastAsia="Times New Roman" w:hAnsi="Times New Roman" w:cs="Times New Roman"/>
          </w:rPr>
          <w:t>ces has one of the following degrees, certifications, or licensure:</w:t>
        </w:r>
      </w:ins>
    </w:p>
    <w:p w14:paraId="56F8FC89" w14:textId="77777777" w:rsidR="00933ABF" w:rsidRDefault="00617DEC" w:rsidP="00933ABF">
      <w:pPr>
        <w:numPr>
          <w:ilvl w:val="1"/>
          <w:numId w:val="10"/>
        </w:numPr>
        <w:spacing w:after="0"/>
        <w:ind w:hanging="360"/>
        <w:rPr>
          <w:ins w:id="1593" w:author="Sue A Darby" w:date="2015-08-27T14:50:00Z"/>
        </w:rPr>
        <w:pPrChange w:id="1594" w:author="Sue A Darby" w:date="2015-10-08T14:38:00Z">
          <w:pPr>
            <w:numPr>
              <w:ilvl w:val="1"/>
              <w:numId w:val="10"/>
            </w:numPr>
            <w:spacing w:after="0" w:line="240" w:lineRule="auto"/>
            <w:ind w:left="1440" w:hanging="360"/>
          </w:pPr>
        </w:pPrChange>
      </w:pPr>
      <w:ins w:id="1595" w:author="Sue A Darby" w:date="2015-08-27T14:50:00Z">
        <w:r>
          <w:rPr>
            <w:rFonts w:ascii="Times New Roman" w:eastAsia="Times New Roman" w:hAnsi="Times New Roman" w:cs="Times New Roman"/>
          </w:rPr>
          <w:t>Marital and Family Therapy</w:t>
        </w:r>
      </w:ins>
    </w:p>
    <w:p w14:paraId="28FCEECF" w14:textId="77777777" w:rsidR="00933ABF" w:rsidRDefault="00617DEC" w:rsidP="00933ABF">
      <w:pPr>
        <w:numPr>
          <w:ilvl w:val="1"/>
          <w:numId w:val="10"/>
        </w:numPr>
        <w:spacing w:after="0"/>
        <w:ind w:hanging="360"/>
        <w:rPr>
          <w:ins w:id="1596" w:author="Sue A Darby" w:date="2015-08-27T14:50:00Z"/>
        </w:rPr>
        <w:pPrChange w:id="1597" w:author="Sue A Darby" w:date="2015-10-08T14:38:00Z">
          <w:pPr>
            <w:numPr>
              <w:ilvl w:val="1"/>
              <w:numId w:val="10"/>
            </w:numPr>
            <w:spacing w:after="0" w:line="240" w:lineRule="auto"/>
            <w:ind w:left="1440" w:hanging="360"/>
          </w:pPr>
        </w:pPrChange>
      </w:pPr>
      <w:ins w:id="1598" w:author="Sue A Darby" w:date="2015-08-27T14:50:00Z">
        <w:r>
          <w:rPr>
            <w:rFonts w:ascii="Times New Roman" w:eastAsia="Times New Roman" w:hAnsi="Times New Roman" w:cs="Times New Roman"/>
          </w:rPr>
          <w:t>Psychologists and Psychological Associate</w:t>
        </w:r>
      </w:ins>
    </w:p>
    <w:p w14:paraId="0A624947" w14:textId="77777777" w:rsidR="00933ABF" w:rsidRDefault="00617DEC" w:rsidP="00933ABF">
      <w:pPr>
        <w:numPr>
          <w:ilvl w:val="1"/>
          <w:numId w:val="10"/>
        </w:numPr>
        <w:spacing w:after="0"/>
        <w:ind w:hanging="360"/>
        <w:rPr>
          <w:ins w:id="1599" w:author="Sue A Darby" w:date="2015-08-27T14:50:00Z"/>
        </w:rPr>
        <w:pPrChange w:id="1600" w:author="Sue A Darby" w:date="2015-10-08T14:38:00Z">
          <w:pPr>
            <w:numPr>
              <w:ilvl w:val="1"/>
              <w:numId w:val="10"/>
            </w:numPr>
            <w:spacing w:after="0" w:line="240" w:lineRule="auto"/>
            <w:ind w:left="1440" w:hanging="360"/>
          </w:pPr>
        </w:pPrChange>
      </w:pPr>
      <w:ins w:id="1601" w:author="Sue A Darby" w:date="2015-08-27T14:50:00Z">
        <w:r>
          <w:rPr>
            <w:rFonts w:ascii="Times New Roman" w:eastAsia="Times New Roman" w:hAnsi="Times New Roman" w:cs="Times New Roman"/>
          </w:rPr>
          <w:t>Social Workers</w:t>
        </w:r>
      </w:ins>
    </w:p>
    <w:p w14:paraId="77A1E69B" w14:textId="77777777" w:rsidR="00933ABF" w:rsidRDefault="00617DEC" w:rsidP="00933ABF">
      <w:pPr>
        <w:numPr>
          <w:ilvl w:val="1"/>
          <w:numId w:val="10"/>
        </w:numPr>
        <w:spacing w:after="0"/>
        <w:ind w:hanging="360"/>
        <w:rPr>
          <w:ins w:id="1602" w:author="Sue A Darby" w:date="2015-08-27T14:50:00Z"/>
        </w:rPr>
        <w:pPrChange w:id="1603" w:author="Sue A Darby" w:date="2015-10-08T14:38:00Z">
          <w:pPr>
            <w:numPr>
              <w:ilvl w:val="1"/>
              <w:numId w:val="10"/>
            </w:numPr>
            <w:spacing w:after="0" w:line="240" w:lineRule="auto"/>
            <w:ind w:left="1440" w:hanging="360"/>
          </w:pPr>
        </w:pPrChange>
      </w:pPr>
      <w:ins w:id="1604" w:author="Sue A Darby" w:date="2015-08-27T14:50:00Z">
        <w:r>
          <w:rPr>
            <w:rFonts w:ascii="Times New Roman" w:eastAsia="Times New Roman" w:hAnsi="Times New Roman" w:cs="Times New Roman"/>
          </w:rPr>
          <w:t>Special Education Teacher</w:t>
        </w:r>
      </w:ins>
    </w:p>
    <w:p w14:paraId="1918C2E5" w14:textId="77777777" w:rsidR="00933ABF" w:rsidRDefault="00617DEC" w:rsidP="00933ABF">
      <w:pPr>
        <w:numPr>
          <w:ilvl w:val="1"/>
          <w:numId w:val="10"/>
        </w:numPr>
        <w:spacing w:after="0"/>
        <w:ind w:hanging="360"/>
        <w:rPr>
          <w:ins w:id="1605" w:author="Sue A Darby" w:date="2015-08-27T14:50:00Z"/>
        </w:rPr>
        <w:pPrChange w:id="1606" w:author="Sue A Darby" w:date="2015-10-08T14:38:00Z">
          <w:pPr>
            <w:numPr>
              <w:ilvl w:val="1"/>
              <w:numId w:val="10"/>
            </w:numPr>
            <w:spacing w:after="0" w:line="240" w:lineRule="auto"/>
            <w:ind w:left="1440" w:hanging="360"/>
          </w:pPr>
        </w:pPrChange>
      </w:pPr>
      <w:ins w:id="1607" w:author="Sue A Darby" w:date="2015-08-27T14:50:00Z">
        <w:r>
          <w:rPr>
            <w:rFonts w:ascii="Times New Roman" w:eastAsia="Times New Roman" w:hAnsi="Times New Roman" w:cs="Times New Roman"/>
          </w:rPr>
          <w:t>Applied Behavioral Analysis professionals</w:t>
        </w:r>
      </w:ins>
    </w:p>
    <w:p w14:paraId="65F984F6" w14:textId="77777777" w:rsidR="00933ABF" w:rsidRDefault="00617DEC" w:rsidP="00933ABF">
      <w:pPr>
        <w:pStyle w:val="Heading2"/>
        <w:rPr>
          <w:ins w:id="1608" w:author="Sue A Darby" w:date="2015-08-27T14:50:00Z"/>
          <w:b w:val="0"/>
        </w:rPr>
        <w:pPrChange w:id="1609" w:author="Sue A Darby" w:date="2015-10-08T14:38:00Z">
          <w:pPr>
            <w:numPr>
              <w:ilvl w:val="1"/>
              <w:numId w:val="16"/>
            </w:numPr>
            <w:ind w:left="1440" w:hanging="360"/>
          </w:pPr>
        </w:pPrChange>
      </w:pPr>
      <w:bookmarkStart w:id="1610" w:name="h.2fk6b3p" w:colFirst="0" w:colLast="0"/>
      <w:bookmarkEnd w:id="1610"/>
      <w:ins w:id="1611" w:author="Sue A Darby" w:date="2015-08-27T14:50:00Z">
        <w:r>
          <w:t xml:space="preserve">Car Registration </w:t>
        </w:r>
      </w:ins>
    </w:p>
    <w:p w14:paraId="306EACEE" w14:textId="77777777" w:rsidR="00933ABF" w:rsidRDefault="00617DEC" w:rsidP="00933ABF">
      <w:pPr>
        <w:rPr>
          <w:ins w:id="1612" w:author="Sue A Darby" w:date="2015-08-27T14:50:00Z"/>
        </w:rPr>
        <w:pPrChange w:id="1613" w:author="Sue A Darby" w:date="2015-10-08T14:38:00Z">
          <w:pPr>
            <w:numPr>
              <w:ilvl w:val="1"/>
              <w:numId w:val="16"/>
            </w:numPr>
            <w:ind w:left="1440" w:hanging="360"/>
          </w:pPr>
        </w:pPrChange>
      </w:pPr>
      <w:ins w:id="1614" w:author="Sue A Darby" w:date="2015-08-27T14:50:00Z">
        <w:r>
          <w:t>Check the dates of</w:t>
        </w:r>
        <w:r>
          <w:t xml:space="preserve"> the vehicle registrations</w:t>
        </w:r>
      </w:ins>
    </w:p>
    <w:p w14:paraId="20ECFEF4" w14:textId="77777777" w:rsidR="00933ABF" w:rsidRDefault="00617DEC" w:rsidP="00933ABF">
      <w:pPr>
        <w:pStyle w:val="Heading2"/>
        <w:spacing w:before="0"/>
        <w:rPr>
          <w:ins w:id="1615" w:author="Sue A Darby" w:date="2015-08-27T14:50:00Z"/>
          <w:b w:val="0"/>
        </w:rPr>
        <w:pPrChange w:id="1616" w:author="Sue A Darby" w:date="2015-10-08T14:38:00Z">
          <w:pPr>
            <w:numPr>
              <w:ilvl w:val="1"/>
              <w:numId w:val="16"/>
            </w:numPr>
            <w:ind w:left="1440" w:hanging="360"/>
          </w:pPr>
        </w:pPrChange>
      </w:pPr>
      <w:bookmarkStart w:id="1617" w:name="h.upglbi" w:colFirst="0" w:colLast="0"/>
      <w:bookmarkEnd w:id="1617"/>
      <w:ins w:id="1618" w:author="Sue A Darby" w:date="2015-08-27T14:50:00Z">
        <w:r>
          <w:t>Care Coordinators and Care Coordination Agencies</w:t>
        </w:r>
      </w:ins>
    </w:p>
    <w:p w14:paraId="3EFD9DF9" w14:textId="77777777" w:rsidR="00933ABF" w:rsidRDefault="00617DEC" w:rsidP="00933ABF">
      <w:pPr>
        <w:rPr>
          <w:ins w:id="1619" w:author="Sue A Darby" w:date="2015-08-27T14:50:00Z"/>
        </w:rPr>
        <w:pPrChange w:id="1620" w:author="Sue A Darby" w:date="2015-10-08T14:38:00Z">
          <w:pPr>
            <w:numPr>
              <w:ilvl w:val="1"/>
              <w:numId w:val="16"/>
            </w:numPr>
            <w:ind w:left="1440" w:hanging="360"/>
          </w:pPr>
        </w:pPrChange>
      </w:pPr>
      <w:ins w:id="1621" w:author="Sue A Darby" w:date="2015-08-27T14:50:00Z">
        <w:r>
          <w:t>Info on CFCC???</w:t>
        </w:r>
      </w:ins>
    </w:p>
    <w:p w14:paraId="22A2304D" w14:textId="77777777" w:rsidR="00933ABF" w:rsidRDefault="00617DEC">
      <w:pPr>
        <w:spacing w:after="0"/>
        <w:rPr>
          <w:ins w:id="1622" w:author="Sue A Darby" w:date="2015-08-27T14:50:00Z"/>
        </w:rPr>
      </w:pPr>
      <w:ins w:id="1623" w:author="Sue A Darby" w:date="2015-08-27T14:50:00Z">
        <w:r>
          <w:rPr>
            <w:rFonts w:ascii="Times New Roman" w:eastAsia="Times New Roman" w:hAnsi="Times New Roman" w:cs="Times New Roman"/>
          </w:rPr>
          <w:t>When certifying or recertifying care coordination agency applications, make sure that individual care coordinators are also recertified if their recertification’s a</w:t>
        </w:r>
        <w:r>
          <w:rPr>
            <w:rFonts w:ascii="Times New Roman" w:eastAsia="Times New Roman" w:hAnsi="Times New Roman" w:cs="Times New Roman"/>
          </w:rPr>
          <w:t>re due.</w:t>
        </w:r>
      </w:ins>
    </w:p>
    <w:p w14:paraId="4323C174" w14:textId="77777777" w:rsidR="00933ABF" w:rsidRDefault="00617DEC" w:rsidP="00933ABF">
      <w:pPr>
        <w:pStyle w:val="Heading3"/>
        <w:rPr>
          <w:ins w:id="1624" w:author="Sue A Darby" w:date="2015-08-27T14:50:00Z"/>
        </w:rPr>
        <w:pPrChange w:id="1625" w:author="Sue A Darby" w:date="2015-10-08T14:38:00Z">
          <w:pPr>
            <w:spacing w:after="0"/>
          </w:pPr>
        </w:pPrChange>
      </w:pPr>
      <w:bookmarkStart w:id="1626" w:name="h.3ep43zb" w:colFirst="0" w:colLast="0"/>
      <w:bookmarkEnd w:id="1626"/>
      <w:ins w:id="1627" w:author="Sue A Darby" w:date="2015-08-27T14:50:00Z">
        <w:r>
          <w:rPr>
            <w:b w:val="0"/>
          </w:rPr>
          <w:t xml:space="preserve">Care Coordination Agencies (Sole Proprietor) </w:t>
        </w:r>
      </w:ins>
    </w:p>
    <w:p w14:paraId="4DC163EB" w14:textId="77777777" w:rsidR="00933ABF" w:rsidRDefault="00617DEC">
      <w:pPr>
        <w:numPr>
          <w:ilvl w:val="0"/>
          <w:numId w:val="13"/>
        </w:numPr>
        <w:spacing w:after="0"/>
        <w:ind w:hanging="360"/>
        <w:contextualSpacing/>
        <w:rPr>
          <w:ins w:id="1628" w:author="Sue A Darby" w:date="2015-08-27T14:50:00Z"/>
        </w:rPr>
      </w:pPr>
      <w:ins w:id="1629" w:author="Sue A Darby" w:date="2015-08-27T14:50:00Z">
        <w:r>
          <w:rPr>
            <w:rFonts w:ascii="Times New Roman" w:eastAsia="Times New Roman" w:hAnsi="Times New Roman" w:cs="Times New Roman"/>
          </w:rPr>
          <w:t>Administrative Support Staff: Copy the form, resume, and training documents for their individual care coordinator file, clip separately, and leave a copy with the agency folder. All care coordinators (i</w:t>
        </w:r>
        <w:r>
          <w:rPr>
            <w:rFonts w:ascii="Times New Roman" w:eastAsia="Times New Roman" w:hAnsi="Times New Roman" w:cs="Times New Roman"/>
          </w:rPr>
          <w:t>ncluding program administrators and care coordinator of the independent care coordination agency) have a manila file folder with their name which are filed in the Care Coordination drawer.</w:t>
        </w:r>
      </w:ins>
    </w:p>
    <w:p w14:paraId="0F2313FA" w14:textId="77777777" w:rsidR="00933ABF" w:rsidRDefault="00617DEC">
      <w:pPr>
        <w:spacing w:after="160"/>
        <w:rPr>
          <w:ins w:id="1630" w:author="Sue A Darby" w:date="2015-08-27T14:50:00Z"/>
        </w:rPr>
      </w:pPr>
      <w:ins w:id="1631" w:author="Sue A Darby" w:date="2015-08-27T14:50:00Z">
        <w:r>
          <w:rPr>
            <w:rFonts w:ascii="Times New Roman" w:eastAsia="Times New Roman" w:hAnsi="Times New Roman" w:cs="Times New Roman"/>
            <w:b/>
          </w:rPr>
          <w:t xml:space="preserve">Multiple Agencies: </w:t>
        </w:r>
        <w:r>
          <w:rPr>
            <w:rFonts w:ascii="Times New Roman" w:eastAsia="Times New Roman" w:hAnsi="Times New Roman" w:cs="Times New Roman"/>
          </w:rPr>
          <w:t>If a care coordinator works for multiple agencie</w:t>
        </w:r>
        <w:r>
          <w:rPr>
            <w:rFonts w:ascii="Times New Roman" w:eastAsia="Times New Roman" w:hAnsi="Times New Roman" w:cs="Times New Roman"/>
          </w:rPr>
          <w:t>s, they must be affiliated with each agency.  An application from each agency is required but there is no need for the individual qualification documentation to be resubmitted.    The application will be processed and approved with a new certification form</w:t>
        </w:r>
        <w:r>
          <w:rPr>
            <w:rFonts w:ascii="Times New Roman" w:eastAsia="Times New Roman" w:hAnsi="Times New Roman" w:cs="Times New Roman"/>
          </w:rPr>
          <w:t>, affiliating that care coordinator with the second (or more) agency.</w:t>
        </w:r>
      </w:ins>
    </w:p>
    <w:p w14:paraId="4FC21CFC" w14:textId="77777777" w:rsidR="00933ABF" w:rsidRDefault="00617DEC">
      <w:pPr>
        <w:numPr>
          <w:ilvl w:val="0"/>
          <w:numId w:val="15"/>
        </w:numPr>
        <w:spacing w:after="160"/>
        <w:ind w:hanging="360"/>
        <w:rPr>
          <w:ins w:id="1632" w:author="Sue A Darby" w:date="2015-08-27T14:50:00Z"/>
          <w:b/>
        </w:rPr>
      </w:pPr>
      <w:ins w:id="1633" w:author="Sue A Darby" w:date="2015-08-27T14:50:00Z">
        <w:r>
          <w:rPr>
            <w:rFonts w:ascii="Times New Roman" w:eastAsia="Times New Roman" w:hAnsi="Times New Roman" w:cs="Times New Roman"/>
          </w:rPr>
          <w:t>A new DSDSID record will be set up in DS3 for the care coordinator to be associated with the second agency.  The name of the care coordinator will have the name of the agency added (e.g.</w:t>
        </w:r>
        <w:r>
          <w:rPr>
            <w:rFonts w:ascii="Times New Roman" w:eastAsia="Times New Roman" w:hAnsi="Times New Roman" w:cs="Times New Roman"/>
          </w:rPr>
          <w:t>”Bovey (Safe Haven Care Coord), Theresa”). The care coordinator maintains the same provider number.</w:t>
        </w:r>
      </w:ins>
    </w:p>
    <w:p w14:paraId="64DECE1B" w14:textId="77777777" w:rsidR="00933ABF" w:rsidRDefault="00617DEC">
      <w:pPr>
        <w:numPr>
          <w:ilvl w:val="0"/>
          <w:numId w:val="15"/>
        </w:numPr>
        <w:spacing w:after="160"/>
        <w:ind w:hanging="360"/>
        <w:rPr>
          <w:ins w:id="1634" w:author="Sue A Darby" w:date="2015-08-27T14:50:00Z"/>
          <w:b/>
        </w:rPr>
      </w:pPr>
      <w:ins w:id="1635" w:author="Sue A Darby" w:date="2015-08-27T14:50:00Z">
        <w:r>
          <w:rPr>
            <w:rFonts w:ascii="Times New Roman" w:eastAsia="Times New Roman" w:hAnsi="Times New Roman" w:cs="Times New Roman"/>
          </w:rPr>
          <w:t>Once approved, an amended cert form is created, affiliating the care coordinator with the second agency, and there will be a note on the certification form indicating it is for “a second agency” and must list the name and provider number of the second agen</w:t>
        </w:r>
        <w:r>
          <w:rPr>
            <w:rFonts w:ascii="Times New Roman" w:eastAsia="Times New Roman" w:hAnsi="Times New Roman" w:cs="Times New Roman"/>
          </w:rPr>
          <w:t>cy.</w:t>
        </w:r>
      </w:ins>
    </w:p>
    <w:p w14:paraId="5295C47D" w14:textId="77777777" w:rsidR="00933ABF" w:rsidRDefault="00617DEC">
      <w:pPr>
        <w:numPr>
          <w:ilvl w:val="0"/>
          <w:numId w:val="15"/>
        </w:numPr>
        <w:spacing w:after="160"/>
        <w:ind w:hanging="360"/>
        <w:rPr>
          <w:ins w:id="1636" w:author="Sue A Darby" w:date="2015-08-27T14:50:00Z"/>
          <w:b/>
        </w:rPr>
      </w:pPr>
      <w:ins w:id="1637" w:author="Sue A Darby" w:date="2015-08-27T14:50:00Z">
        <w:r>
          <w:rPr>
            <w:rFonts w:ascii="Times New Roman" w:eastAsia="Times New Roman" w:hAnsi="Times New Roman" w:cs="Times New Roman"/>
          </w:rPr>
          <w:t>The second application and certification are processed just like the initial one and kept in the same file.</w:t>
        </w:r>
      </w:ins>
    </w:p>
    <w:p w14:paraId="569FD1B7" w14:textId="77777777" w:rsidR="00933ABF" w:rsidRDefault="00617DEC" w:rsidP="00933ABF">
      <w:pPr>
        <w:pStyle w:val="Heading2"/>
        <w:spacing w:before="0"/>
        <w:rPr>
          <w:ins w:id="1638" w:author="Sue A Darby" w:date="2015-08-27T14:50:00Z"/>
          <w:b w:val="0"/>
        </w:rPr>
        <w:pPrChange w:id="1639" w:author="Sue A Darby" w:date="2015-10-08T14:38:00Z">
          <w:pPr>
            <w:numPr>
              <w:ilvl w:val="1"/>
              <w:numId w:val="16"/>
            </w:numPr>
            <w:ind w:left="1440" w:hanging="360"/>
          </w:pPr>
        </w:pPrChange>
      </w:pPr>
      <w:bookmarkStart w:id="1640" w:name="h.1tuee74" w:colFirst="0" w:colLast="0"/>
      <w:bookmarkEnd w:id="1640"/>
      <w:ins w:id="1641" w:author="Sue A Darby" w:date="2015-08-27T14:50:00Z">
        <w:r>
          <w:t>Hab Homes</w:t>
        </w:r>
      </w:ins>
    </w:p>
    <w:p w14:paraId="4C3D3F4F" w14:textId="77777777" w:rsidR="00933ABF" w:rsidRDefault="00617DEC" w:rsidP="00933ABF">
      <w:pPr>
        <w:numPr>
          <w:ilvl w:val="0"/>
          <w:numId w:val="10"/>
        </w:numPr>
        <w:spacing w:after="0"/>
        <w:ind w:hanging="360"/>
        <w:rPr>
          <w:ins w:id="1642" w:author="Sue A Darby" w:date="2015-08-27T14:50:00Z"/>
        </w:rPr>
        <w:pPrChange w:id="1643" w:author="Sue A Darby" w:date="2015-10-08T14:38:00Z">
          <w:pPr>
            <w:numPr>
              <w:numId w:val="10"/>
            </w:numPr>
            <w:spacing w:after="0" w:line="240" w:lineRule="auto"/>
            <w:ind w:left="720" w:hanging="360"/>
          </w:pPr>
        </w:pPrChange>
      </w:pPr>
      <w:ins w:id="1644" w:author="Sue A Darby" w:date="2015-08-27T14:50:00Z">
        <w:r>
          <w:rPr>
            <w:rFonts w:ascii="Times New Roman" w:eastAsia="Times New Roman" w:hAnsi="Times New Roman" w:cs="Times New Roman"/>
          </w:rPr>
          <w:t>If the applicant or provider is a Residential Habilitation service provider that owns or contracts with family habilitation homes or group homes, ensure that each home affiliated with the certified provider agency has a valid and current license for the ho</w:t>
        </w:r>
        <w:r>
          <w:rPr>
            <w:rFonts w:ascii="Times New Roman" w:eastAsia="Times New Roman" w:hAnsi="Times New Roman" w:cs="Times New Roman"/>
          </w:rPr>
          <w:t xml:space="preserve">me. </w:t>
        </w:r>
      </w:ins>
    </w:p>
    <w:p w14:paraId="64B28DC4" w14:textId="77777777" w:rsidR="00933ABF" w:rsidRDefault="00617DEC">
      <w:pPr>
        <w:numPr>
          <w:ilvl w:val="0"/>
          <w:numId w:val="10"/>
        </w:numPr>
        <w:spacing w:after="0"/>
        <w:ind w:hanging="360"/>
        <w:contextualSpacing/>
        <w:rPr>
          <w:ins w:id="1645" w:author="Sue A Darby" w:date="2015-08-27T14:50:00Z"/>
        </w:rPr>
      </w:pPr>
      <w:ins w:id="1646" w:author="Sue A Darby" w:date="2015-08-27T14:50:00Z">
        <w:r>
          <w:rPr>
            <w:rFonts w:ascii="Times New Roman" w:eastAsia="Times New Roman" w:hAnsi="Times New Roman" w:cs="Times New Roman"/>
          </w:rPr>
          <w:t>If the applicant or provider is a residential setting provider (Residential Habilitation, Residential Supported Living), ensure that the license of the facility</w:t>
        </w:r>
      </w:ins>
    </w:p>
    <w:p w14:paraId="30F590C4" w14:textId="77777777" w:rsidR="00933ABF" w:rsidRDefault="00617DEC">
      <w:pPr>
        <w:numPr>
          <w:ilvl w:val="1"/>
          <w:numId w:val="10"/>
        </w:numPr>
        <w:spacing w:after="0"/>
        <w:ind w:hanging="360"/>
        <w:contextualSpacing/>
        <w:rPr>
          <w:ins w:id="1647" w:author="Sue A Darby" w:date="2015-08-27T14:50:00Z"/>
        </w:rPr>
      </w:pPr>
      <w:ins w:id="1648" w:author="Sue A Darby" w:date="2015-08-27T14:50:00Z">
        <w:r>
          <w:rPr>
            <w:rFonts w:ascii="Times New Roman" w:eastAsia="Times New Roman" w:hAnsi="Times New Roman" w:cs="Times New Roman"/>
          </w:rPr>
          <w:t xml:space="preserve">is current </w:t>
        </w:r>
      </w:ins>
    </w:p>
    <w:p w14:paraId="57BF6CA5" w14:textId="77777777" w:rsidR="00933ABF" w:rsidRDefault="00617DEC">
      <w:pPr>
        <w:numPr>
          <w:ilvl w:val="1"/>
          <w:numId w:val="10"/>
        </w:numPr>
        <w:spacing w:after="0"/>
        <w:ind w:hanging="360"/>
        <w:contextualSpacing/>
        <w:rPr>
          <w:ins w:id="1649" w:author="Sue A Darby" w:date="2015-08-27T14:50:00Z"/>
        </w:rPr>
      </w:pPr>
      <w:ins w:id="1650" w:author="Sue A Darby" w:date="2015-08-27T14:50:00Z">
        <w:r>
          <w:rPr>
            <w:rFonts w:ascii="Times New Roman" w:eastAsia="Times New Roman" w:hAnsi="Times New Roman" w:cs="Times New Roman"/>
          </w:rPr>
          <w:t>is appropriate to the service type they wish to provide and be certified in by</w:t>
        </w:r>
        <w:r>
          <w:rPr>
            <w:rFonts w:ascii="Times New Roman" w:eastAsia="Times New Roman" w:hAnsi="Times New Roman" w:cs="Times New Roman"/>
          </w:rPr>
          <w:t xml:space="preserve"> checking the type of license (SS or MHDD, dual, or SS or MHDD with a variance for an individual person outside the scope of the license).</w:t>
        </w:r>
      </w:ins>
    </w:p>
    <w:p w14:paraId="65B7CDAE" w14:textId="77777777" w:rsidR="00933ABF" w:rsidRDefault="00617DEC">
      <w:pPr>
        <w:numPr>
          <w:ilvl w:val="1"/>
          <w:numId w:val="10"/>
        </w:numPr>
        <w:spacing w:after="0"/>
        <w:ind w:hanging="360"/>
        <w:contextualSpacing/>
        <w:rPr>
          <w:ins w:id="1651" w:author="Sue A Darby" w:date="2015-08-27T14:50:00Z"/>
        </w:rPr>
      </w:pPr>
      <w:ins w:id="1652" w:author="Sue A Darby" w:date="2015-08-27T14:50:00Z">
        <w:r>
          <w:rPr>
            <w:rFonts w:ascii="Times New Roman" w:eastAsia="Times New Roman" w:hAnsi="Times New Roman" w:cs="Times New Roman"/>
          </w:rPr>
          <w:t>has appropriate capacity for the service type to which they are applying.  Example: If applying for Residential Habil</w:t>
        </w:r>
        <w:r>
          <w:rPr>
            <w:rFonts w:ascii="Times New Roman" w:eastAsia="Times New Roman" w:hAnsi="Times New Roman" w:cs="Times New Roman"/>
          </w:rPr>
          <w:t>itation - Group Home, the license must show that they have capacity for 2 or more residents.</w:t>
        </w:r>
      </w:ins>
    </w:p>
    <w:p w14:paraId="575A80F3" w14:textId="77777777" w:rsidR="00933ABF" w:rsidRDefault="00617DEC">
      <w:pPr>
        <w:numPr>
          <w:ilvl w:val="1"/>
          <w:numId w:val="10"/>
        </w:numPr>
        <w:spacing w:after="0"/>
        <w:ind w:hanging="360"/>
        <w:contextualSpacing/>
        <w:rPr>
          <w:ins w:id="1653" w:author="Sue A Darby" w:date="2015-08-27T14:50:00Z"/>
        </w:rPr>
      </w:pPr>
      <w:ins w:id="1654" w:author="Sue A Darby" w:date="2015-08-27T14:50:00Z">
        <w:r>
          <w:rPr>
            <w:rFonts w:ascii="Times New Roman" w:eastAsia="Times New Roman" w:hAnsi="Times New Roman" w:cs="Times New Roman"/>
          </w:rPr>
          <w:t>MHDD license - issued to a home providing care primarily to persons with a mental or developmental disability</w:t>
        </w:r>
      </w:ins>
    </w:p>
    <w:p w14:paraId="4611C3F7" w14:textId="77777777" w:rsidR="00933ABF" w:rsidRDefault="00617DEC">
      <w:pPr>
        <w:numPr>
          <w:ilvl w:val="1"/>
          <w:numId w:val="10"/>
        </w:numPr>
        <w:spacing w:after="0"/>
        <w:ind w:hanging="360"/>
        <w:contextualSpacing/>
      </w:pPr>
      <w:ins w:id="1655" w:author="Sue A Darby" w:date="2015-08-27T14:50:00Z">
        <w:r>
          <w:rPr>
            <w:rFonts w:ascii="Times New Roman" w:eastAsia="Times New Roman" w:hAnsi="Times New Roman" w:cs="Times New Roman"/>
          </w:rPr>
          <w:t>SS license - issued to a home providing care primaril</w:t>
        </w:r>
        <w:r>
          <w:rPr>
            <w:rFonts w:ascii="Times New Roman" w:eastAsia="Times New Roman" w:hAnsi="Times New Roman" w:cs="Times New Roman"/>
          </w:rPr>
          <w:t>y to persons who have a physical disability, who are elderly, or who suffer from dementia, but who are not diagnosed as chronically mentally ill</w:t>
        </w:r>
      </w:ins>
    </w:p>
    <w:tbl>
      <w:tblPr>
        <w:tblStyle w:val="a"/>
        <w:tblW w:w="8838" w:type="dxa"/>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76"/>
        <w:gridCol w:w="2681"/>
        <w:gridCol w:w="2681"/>
      </w:tblGrid>
      <w:tr w:rsidR="00933ABF" w14:paraId="503BCE74" w14:textId="77777777">
        <w:trPr>
          <w:ins w:id="1656" w:author="Sue A Darby" w:date="2015-09-11T13:17:00Z"/>
        </w:trPr>
        <w:tc>
          <w:tcPr>
            <w:tcW w:w="3476" w:type="dxa"/>
          </w:tcPr>
          <w:p w14:paraId="3297C4D4" w14:textId="77777777" w:rsidR="00933ABF" w:rsidRDefault="00933ABF">
            <w:pPr>
              <w:spacing w:after="0"/>
              <w:rPr>
                <w:ins w:id="1657" w:author="Sue A Darby" w:date="2015-09-11T13:17:00Z"/>
              </w:rPr>
            </w:pPr>
          </w:p>
        </w:tc>
        <w:tc>
          <w:tcPr>
            <w:tcW w:w="2681" w:type="dxa"/>
          </w:tcPr>
          <w:p w14:paraId="0366DAA7" w14:textId="77777777" w:rsidR="00933ABF" w:rsidRDefault="00617DEC">
            <w:pPr>
              <w:spacing w:after="0"/>
              <w:rPr>
                <w:ins w:id="1658" w:author="Sue A Darby" w:date="2015-09-11T13:17:00Z"/>
              </w:rPr>
            </w:pPr>
            <w:ins w:id="1659" w:author="Sue A Darby" w:date="2015-09-11T13:17:00Z">
              <w:r>
                <w:rPr>
                  <w:rFonts w:ascii="Times New Roman" w:eastAsia="Times New Roman" w:hAnsi="Times New Roman" w:cs="Times New Roman"/>
                </w:rPr>
                <w:t>MHDD License</w:t>
              </w:r>
            </w:ins>
          </w:p>
        </w:tc>
        <w:tc>
          <w:tcPr>
            <w:tcW w:w="2681" w:type="dxa"/>
          </w:tcPr>
          <w:p w14:paraId="1BDEDFC8" w14:textId="77777777" w:rsidR="00933ABF" w:rsidRDefault="00617DEC">
            <w:pPr>
              <w:spacing w:after="0"/>
              <w:rPr>
                <w:ins w:id="1660" w:author="Sue A Darby" w:date="2015-09-11T13:17:00Z"/>
              </w:rPr>
            </w:pPr>
            <w:ins w:id="1661" w:author="Sue A Darby" w:date="2015-09-11T13:17:00Z">
              <w:r>
                <w:rPr>
                  <w:rFonts w:ascii="Times New Roman" w:eastAsia="Times New Roman" w:hAnsi="Times New Roman" w:cs="Times New Roman"/>
                </w:rPr>
                <w:t>SS License</w:t>
              </w:r>
            </w:ins>
          </w:p>
        </w:tc>
      </w:tr>
      <w:tr w:rsidR="00933ABF" w14:paraId="1C649FB3" w14:textId="77777777">
        <w:trPr>
          <w:ins w:id="1662" w:author="Sue A Darby" w:date="2015-09-11T13:17:00Z"/>
        </w:trPr>
        <w:tc>
          <w:tcPr>
            <w:tcW w:w="3476" w:type="dxa"/>
          </w:tcPr>
          <w:p w14:paraId="216C06F8" w14:textId="77777777" w:rsidR="00933ABF" w:rsidRDefault="00617DEC">
            <w:pPr>
              <w:spacing w:after="0"/>
              <w:rPr>
                <w:ins w:id="1663" w:author="Sue A Darby" w:date="2015-09-11T13:17:00Z"/>
              </w:rPr>
            </w:pPr>
            <w:ins w:id="1664" w:author="Sue A Darby" w:date="2015-09-11T13:17:00Z">
              <w:r>
                <w:rPr>
                  <w:rFonts w:ascii="Times New Roman" w:eastAsia="Times New Roman" w:hAnsi="Times New Roman" w:cs="Times New Roman"/>
                </w:rPr>
                <w:t>Residential Habilitation</w:t>
              </w:r>
            </w:ins>
          </w:p>
        </w:tc>
        <w:tc>
          <w:tcPr>
            <w:tcW w:w="2681" w:type="dxa"/>
          </w:tcPr>
          <w:p w14:paraId="48540EDE" w14:textId="77777777" w:rsidR="00933ABF" w:rsidRDefault="00617DEC">
            <w:pPr>
              <w:spacing w:after="0"/>
              <w:rPr>
                <w:ins w:id="1665" w:author="Sue A Darby" w:date="2015-09-11T13:17:00Z"/>
              </w:rPr>
            </w:pPr>
            <w:ins w:id="1666" w:author="Sue A Darby" w:date="2015-09-11T13:17:00Z">
              <w:r>
                <w:rPr>
                  <w:rFonts w:ascii="Times New Roman" w:eastAsia="Times New Roman" w:hAnsi="Times New Roman" w:cs="Times New Roman"/>
                </w:rPr>
                <w:t>IDD, APDD, CCMC over 18</w:t>
              </w:r>
            </w:ins>
          </w:p>
        </w:tc>
        <w:tc>
          <w:tcPr>
            <w:tcW w:w="2681" w:type="dxa"/>
          </w:tcPr>
          <w:p w14:paraId="5BCB2C05" w14:textId="77777777" w:rsidR="00933ABF" w:rsidRDefault="00933ABF">
            <w:pPr>
              <w:spacing w:after="0"/>
              <w:rPr>
                <w:ins w:id="1667" w:author="Sue A Darby" w:date="2015-09-11T13:17:00Z"/>
              </w:rPr>
            </w:pPr>
          </w:p>
        </w:tc>
      </w:tr>
      <w:tr w:rsidR="00933ABF" w14:paraId="07D9D04E" w14:textId="77777777">
        <w:trPr>
          <w:ins w:id="1668" w:author="Sue A Darby" w:date="2015-09-11T13:17:00Z"/>
        </w:trPr>
        <w:tc>
          <w:tcPr>
            <w:tcW w:w="3476" w:type="dxa"/>
          </w:tcPr>
          <w:p w14:paraId="5B4F4E5F" w14:textId="77777777" w:rsidR="00933ABF" w:rsidRDefault="00617DEC">
            <w:pPr>
              <w:spacing w:after="0"/>
              <w:rPr>
                <w:ins w:id="1669" w:author="Sue A Darby" w:date="2015-09-11T13:17:00Z"/>
              </w:rPr>
            </w:pPr>
            <w:ins w:id="1670" w:author="Sue A Darby" w:date="2015-09-11T13:17:00Z">
              <w:r>
                <w:rPr>
                  <w:rFonts w:ascii="Times New Roman" w:eastAsia="Times New Roman" w:hAnsi="Times New Roman" w:cs="Times New Roman"/>
                </w:rPr>
                <w:t>Residential Supported Living</w:t>
              </w:r>
            </w:ins>
          </w:p>
        </w:tc>
        <w:tc>
          <w:tcPr>
            <w:tcW w:w="2681" w:type="dxa"/>
          </w:tcPr>
          <w:p w14:paraId="0C7E8322" w14:textId="77777777" w:rsidR="00933ABF" w:rsidRDefault="00617DEC">
            <w:pPr>
              <w:spacing w:after="0"/>
              <w:rPr>
                <w:ins w:id="1671" w:author="Sue A Darby" w:date="2015-09-11T13:17:00Z"/>
              </w:rPr>
            </w:pPr>
            <w:ins w:id="1672" w:author="Sue A Darby" w:date="2015-09-11T13:17:00Z">
              <w:r>
                <w:rPr>
                  <w:rFonts w:ascii="Times New Roman" w:eastAsia="Times New Roman" w:hAnsi="Times New Roman" w:cs="Times New Roman"/>
                </w:rPr>
                <w:t>APDD, ALI</w:t>
              </w:r>
            </w:ins>
          </w:p>
        </w:tc>
        <w:tc>
          <w:tcPr>
            <w:tcW w:w="2681" w:type="dxa"/>
          </w:tcPr>
          <w:p w14:paraId="6C79630D" w14:textId="77777777" w:rsidR="00933ABF" w:rsidRDefault="00617DEC">
            <w:pPr>
              <w:spacing w:after="0"/>
              <w:rPr>
                <w:ins w:id="1673" w:author="Sue A Darby" w:date="2015-09-11T13:17:00Z"/>
              </w:rPr>
            </w:pPr>
            <w:ins w:id="1674" w:author="Sue A Darby" w:date="2015-09-11T13:17:00Z">
              <w:r>
                <w:rPr>
                  <w:rFonts w:ascii="Times New Roman" w:eastAsia="Times New Roman" w:hAnsi="Times New Roman" w:cs="Times New Roman"/>
                </w:rPr>
                <w:t>ALI, APDD* (*if dually licensed or if a variance has been approved)</w:t>
              </w:r>
            </w:ins>
          </w:p>
        </w:tc>
      </w:tr>
    </w:tbl>
    <w:p w14:paraId="4A18E713" w14:textId="77777777" w:rsidR="00933ABF" w:rsidRDefault="00617DEC" w:rsidP="00933ABF">
      <w:pPr>
        <w:rPr>
          <w:ins w:id="1675" w:author="Sue A Darby" w:date="2015-09-11T14:10:00Z"/>
        </w:rPr>
        <w:pPrChange w:id="1676" w:author="Sue A Darby" w:date="2015-10-08T14:38:00Z">
          <w:pPr>
            <w:numPr>
              <w:ilvl w:val="1"/>
              <w:numId w:val="16"/>
            </w:numPr>
            <w:ind w:left="1440" w:hanging="360"/>
          </w:pPr>
        </w:pPrChange>
      </w:pPr>
      <w:ins w:id="1677" w:author="Sue A Darby" w:date="2015-09-11T14:10:00Z">
        <w:r>
          <w:t>Do we want to add the Hab Homes Connection process here?</w:t>
        </w:r>
      </w:ins>
    </w:p>
    <w:p w14:paraId="38659A38" w14:textId="77777777" w:rsidR="00933ABF" w:rsidRDefault="00617DEC" w:rsidP="00933ABF">
      <w:pPr>
        <w:pStyle w:val="Heading2"/>
        <w:spacing w:before="0"/>
        <w:rPr>
          <w:ins w:id="1678" w:author="Sue A Darby" w:date="2015-09-11T14:10:00Z"/>
          <w:b w:val="0"/>
        </w:rPr>
        <w:pPrChange w:id="1679" w:author="Sue A Darby" w:date="2015-10-08T14:38:00Z">
          <w:pPr>
            <w:numPr>
              <w:ilvl w:val="1"/>
              <w:numId w:val="16"/>
            </w:numPr>
            <w:ind w:left="1440" w:hanging="360"/>
          </w:pPr>
        </w:pPrChange>
      </w:pPr>
      <w:bookmarkStart w:id="1680" w:name="h.4du1wux" w:colFirst="0" w:colLast="0"/>
      <w:bookmarkEnd w:id="1680"/>
      <w:ins w:id="1681" w:author="Sue A Darby" w:date="2015-09-11T14:10:00Z">
        <w:r>
          <w:t>Respite/Day hab</w:t>
        </w:r>
      </w:ins>
    </w:p>
    <w:p w14:paraId="2CDA39C6" w14:textId="77777777" w:rsidR="00933ABF" w:rsidRDefault="00617DEC" w:rsidP="00933ABF">
      <w:pPr>
        <w:rPr>
          <w:ins w:id="1682" w:author="Sue A Darby" w:date="2015-09-11T14:10:00Z"/>
        </w:rPr>
        <w:pPrChange w:id="1683" w:author="Sue A Darby" w:date="2015-10-08T14:38:00Z">
          <w:pPr>
            <w:numPr>
              <w:ilvl w:val="1"/>
              <w:numId w:val="16"/>
            </w:numPr>
            <w:ind w:left="1440" w:hanging="360"/>
          </w:pPr>
        </w:pPrChange>
      </w:pPr>
      <w:ins w:id="1684" w:author="Sue A Darby" w:date="2015-09-11T14:10:00Z">
        <w:r>
          <w:t>Dates</w:t>
        </w:r>
      </w:ins>
    </w:p>
    <w:p w14:paraId="4AE73C31" w14:textId="77777777" w:rsidR="00933ABF" w:rsidRDefault="00617DEC" w:rsidP="00933ABF">
      <w:pPr>
        <w:pStyle w:val="Heading2"/>
        <w:spacing w:before="0"/>
        <w:ind w:left="0" w:firstLine="720"/>
        <w:rPr>
          <w:ins w:id="1685" w:author="Sue A Darby" w:date="2015-09-11T14:10:00Z"/>
          <w:b w:val="0"/>
        </w:rPr>
        <w:pPrChange w:id="1686" w:author="Sue A Darby" w:date="2015-10-08T14:38:00Z">
          <w:pPr>
            <w:numPr>
              <w:ilvl w:val="1"/>
              <w:numId w:val="16"/>
            </w:numPr>
            <w:ind w:left="1440" w:hanging="360"/>
          </w:pPr>
        </w:pPrChange>
      </w:pPr>
      <w:bookmarkStart w:id="1687" w:name="h.2szc72q" w:colFirst="0" w:colLast="0"/>
      <w:bookmarkEnd w:id="1687"/>
      <w:ins w:id="1688" w:author="Sue A Darby" w:date="2015-09-11T14:10:00Z">
        <w:r>
          <w:t>Approvals</w:t>
        </w:r>
      </w:ins>
    </w:p>
    <w:p w14:paraId="23FD06C8" w14:textId="77777777" w:rsidR="00933ABF" w:rsidRDefault="00617DEC">
      <w:pPr>
        <w:numPr>
          <w:ilvl w:val="0"/>
          <w:numId w:val="10"/>
        </w:numPr>
        <w:spacing w:after="0"/>
        <w:ind w:hanging="360"/>
        <w:contextualSpacing/>
        <w:rPr>
          <w:ins w:id="1689" w:author="Sue A Darby" w:date="2015-09-11T14:10:00Z"/>
        </w:rPr>
      </w:pPr>
      <w:ins w:id="1690" w:author="Sue A Darby" w:date="2015-09-11T14:10:00Z">
        <w:r>
          <w:rPr>
            <w:rFonts w:ascii="Times New Roman" w:eastAsia="Times New Roman" w:hAnsi="Times New Roman" w:cs="Times New Roman"/>
          </w:rPr>
          <w:t>Certification staff completes an Initial Certification form.  The certification form is completed as follows:</w:t>
        </w:r>
      </w:ins>
    </w:p>
    <w:p w14:paraId="3CF9FE79" w14:textId="77777777" w:rsidR="00933ABF" w:rsidRDefault="00617DEC">
      <w:pPr>
        <w:numPr>
          <w:ilvl w:val="0"/>
          <w:numId w:val="33"/>
        </w:numPr>
        <w:spacing w:after="0"/>
        <w:ind w:left="1440" w:hanging="270"/>
        <w:contextualSpacing/>
        <w:rPr>
          <w:ins w:id="1691" w:author="Sue A Darby" w:date="2015-09-11T14:10:00Z"/>
          <w:b/>
        </w:rPr>
      </w:pPr>
      <w:ins w:id="1692" w:author="Sue A Darby" w:date="2015-09-11T14:10:00Z">
        <w:r>
          <w:rPr>
            <w:rFonts w:ascii="Times New Roman" w:eastAsia="Times New Roman" w:hAnsi="Times New Roman" w:cs="Times New Roman"/>
          </w:rPr>
          <w:t>Start date is the date that the certification staff person received a complete application that meets SDS minimum standards and has made a final d</w:t>
        </w:r>
        <w:r>
          <w:rPr>
            <w:rFonts w:ascii="Times New Roman" w:eastAsia="Times New Roman" w:hAnsi="Times New Roman" w:cs="Times New Roman"/>
          </w:rPr>
          <w:t xml:space="preserve">etermination that applicant is a qualified provider. </w:t>
        </w:r>
        <w:r>
          <w:rPr>
            <w:rFonts w:ascii="Times New Roman" w:eastAsia="Times New Roman" w:hAnsi="Times New Roman" w:cs="Times New Roman"/>
            <w:b/>
          </w:rPr>
          <w:t>Certification start dates are never backdated.</w:t>
        </w:r>
      </w:ins>
    </w:p>
    <w:p w14:paraId="5DA43D4D" w14:textId="77777777" w:rsidR="00933ABF" w:rsidRDefault="00617DEC">
      <w:pPr>
        <w:numPr>
          <w:ilvl w:val="1"/>
          <w:numId w:val="10"/>
        </w:numPr>
        <w:spacing w:after="0"/>
        <w:ind w:hanging="360"/>
        <w:contextualSpacing/>
        <w:rPr>
          <w:ins w:id="1693" w:author="Sue A Darby" w:date="2015-09-11T14:10:00Z"/>
        </w:rPr>
      </w:pPr>
      <w:ins w:id="1694" w:author="Sue A Darby" w:date="2015-09-11T14:10:00Z">
        <w:r>
          <w:rPr>
            <w:rFonts w:ascii="Times New Roman" w:eastAsia="Times New Roman" w:hAnsi="Times New Roman" w:cs="Times New Roman"/>
          </w:rPr>
          <w:t>End date will be the last day of the 11</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month from the month of start date (example: start 09-16-09, end 08-31-10) for initials</w:t>
        </w:r>
      </w:ins>
    </w:p>
    <w:p w14:paraId="00D0888C" w14:textId="77777777" w:rsidR="00933ABF" w:rsidRDefault="00617DEC">
      <w:pPr>
        <w:numPr>
          <w:ilvl w:val="1"/>
          <w:numId w:val="22"/>
        </w:numPr>
        <w:ind w:hanging="360"/>
        <w:contextualSpacing/>
        <w:rPr>
          <w:ins w:id="1695" w:author="Sue A Darby" w:date="2015-09-11T14:10:00Z"/>
        </w:rPr>
      </w:pPr>
      <w:ins w:id="1696" w:author="Sue A Darby" w:date="2015-09-11T14:10:00Z">
        <w:r>
          <w:rPr>
            <w:rFonts w:ascii="Times New Roman" w:eastAsia="Times New Roman" w:hAnsi="Times New Roman" w:cs="Times New Roman"/>
          </w:rPr>
          <w:t>If recertification, the st</w:t>
        </w:r>
        <w:r>
          <w:rPr>
            <w:rFonts w:ascii="Times New Roman" w:eastAsia="Times New Roman" w:hAnsi="Times New Roman" w:cs="Times New Roman"/>
          </w:rPr>
          <w:t>art date will be the day after the end date of the previous certification. The end date will be 2 years less one day from the month of the start date (example: start 09/01/09, end 08/31/11).</w:t>
        </w:r>
      </w:ins>
    </w:p>
    <w:p w14:paraId="5B13009B" w14:textId="77777777" w:rsidR="00933ABF" w:rsidRDefault="00617DEC">
      <w:pPr>
        <w:numPr>
          <w:ilvl w:val="1"/>
          <w:numId w:val="22"/>
        </w:numPr>
        <w:ind w:hanging="360"/>
        <w:contextualSpacing/>
        <w:rPr>
          <w:ins w:id="1697" w:author="Sue A Darby" w:date="2015-09-11T14:10:00Z"/>
        </w:rPr>
      </w:pPr>
      <w:ins w:id="1698" w:author="Sue A Darby" w:date="2015-09-11T14:10:00Z">
        <w:r>
          <w:rPr>
            <w:rFonts w:ascii="Times New Roman" w:eastAsia="Times New Roman" w:hAnsi="Times New Roman" w:cs="Times New Roman"/>
          </w:rPr>
          <w:t>If the agency was an extended recertification, the end date is wh</w:t>
        </w:r>
        <w:r>
          <w:rPr>
            <w:rFonts w:ascii="Times New Roman" w:eastAsia="Times New Roman" w:hAnsi="Times New Roman" w:cs="Times New Roman"/>
          </w:rPr>
          <w:t>at the original end date would have been had they not been extended.</w:t>
        </w:r>
      </w:ins>
    </w:p>
    <w:p w14:paraId="030B186C" w14:textId="77777777" w:rsidR="00933ABF" w:rsidRDefault="00617DEC">
      <w:pPr>
        <w:numPr>
          <w:ilvl w:val="1"/>
          <w:numId w:val="10"/>
        </w:numPr>
        <w:spacing w:after="0"/>
        <w:ind w:hanging="360"/>
        <w:contextualSpacing/>
        <w:rPr>
          <w:ins w:id="1699" w:author="Sue A Darby" w:date="2015-09-11T14:10:00Z"/>
        </w:rPr>
      </w:pPr>
      <w:ins w:id="1700" w:author="Sue A Darby" w:date="2015-09-11T14:10:00Z">
        <w:r>
          <w:rPr>
            <w:rFonts w:ascii="Times New Roman" w:eastAsia="Times New Roman" w:hAnsi="Times New Roman" w:cs="Times New Roman"/>
          </w:rPr>
          <w:t>If an ALH’s license expiration date is the same as the certification end date, extend the certification end date by one month.</w:t>
        </w:r>
      </w:ins>
    </w:p>
    <w:p w14:paraId="5BB4AB91" w14:textId="77777777" w:rsidR="00933ABF" w:rsidRDefault="00617DEC">
      <w:pPr>
        <w:numPr>
          <w:ilvl w:val="1"/>
          <w:numId w:val="10"/>
        </w:numPr>
        <w:spacing w:after="0"/>
        <w:ind w:hanging="360"/>
        <w:contextualSpacing/>
        <w:rPr>
          <w:ins w:id="1701" w:author="Sue A Darby" w:date="2015-09-11T14:10:00Z"/>
        </w:rPr>
      </w:pPr>
      <w:ins w:id="1702" w:author="Sue A Darby" w:date="2015-09-11T14:10:00Z">
        <w:r>
          <w:rPr>
            <w:rFonts w:ascii="Times New Roman" w:eastAsia="Times New Roman" w:hAnsi="Times New Roman" w:cs="Times New Roman"/>
          </w:rPr>
          <w:t>Type of waiver programs and services must be marked with a “Y” based on the services that agency applied for and is eligible for.  PCA certification is checked either for CDPCA or ABPCA or both.</w:t>
        </w:r>
      </w:ins>
    </w:p>
    <w:p w14:paraId="3D26CCB2" w14:textId="77777777" w:rsidR="00933ABF" w:rsidRDefault="00617DEC">
      <w:pPr>
        <w:numPr>
          <w:ilvl w:val="0"/>
          <w:numId w:val="10"/>
        </w:numPr>
        <w:spacing w:after="0"/>
        <w:ind w:hanging="360"/>
        <w:contextualSpacing/>
        <w:rPr>
          <w:ins w:id="1703" w:author="Sue A Darby" w:date="2015-09-11T14:10:00Z"/>
        </w:rPr>
      </w:pPr>
      <w:ins w:id="1704" w:author="Sue A Darby" w:date="2015-09-11T14:10:00Z">
        <w:r>
          <w:rPr>
            <w:rFonts w:ascii="Times New Roman" w:eastAsia="Times New Roman" w:hAnsi="Times New Roman" w:cs="Times New Roman"/>
          </w:rPr>
          <w:t>The certification form is printed out and signed. The certifi</w:t>
        </w:r>
        <w:r>
          <w:rPr>
            <w:rFonts w:ascii="Times New Roman" w:eastAsia="Times New Roman" w:hAnsi="Times New Roman" w:cs="Times New Roman"/>
          </w:rPr>
          <w:t>cation form is never handwritten. Two copies are made;</w:t>
        </w:r>
      </w:ins>
    </w:p>
    <w:p w14:paraId="14878C2D" w14:textId="77777777" w:rsidR="00933ABF" w:rsidRDefault="00617DEC">
      <w:pPr>
        <w:numPr>
          <w:ilvl w:val="2"/>
          <w:numId w:val="10"/>
        </w:numPr>
        <w:spacing w:after="0"/>
        <w:ind w:hanging="360"/>
        <w:contextualSpacing/>
        <w:rPr>
          <w:ins w:id="1705" w:author="Sue A Darby" w:date="2015-09-11T14:10:00Z"/>
        </w:rPr>
      </w:pPr>
      <w:ins w:id="1706" w:author="Sue A Darby" w:date="2015-09-11T14:10:00Z">
        <w:r>
          <w:rPr>
            <w:rFonts w:ascii="Times New Roman" w:eastAsia="Times New Roman" w:hAnsi="Times New Roman" w:cs="Times New Roman"/>
          </w:rPr>
          <w:t>Original mailed with approval  letter to agency</w:t>
        </w:r>
      </w:ins>
    </w:p>
    <w:p w14:paraId="2F196713" w14:textId="77777777" w:rsidR="00933ABF" w:rsidRDefault="00617DEC">
      <w:pPr>
        <w:numPr>
          <w:ilvl w:val="2"/>
          <w:numId w:val="10"/>
        </w:numPr>
        <w:spacing w:after="0"/>
        <w:ind w:hanging="360"/>
        <w:contextualSpacing/>
        <w:rPr>
          <w:ins w:id="1707" w:author="Sue A Darby" w:date="2015-09-11T14:10:00Z"/>
        </w:rPr>
      </w:pPr>
      <w:ins w:id="1708" w:author="Sue A Darby" w:date="2015-09-11T14:10:00Z">
        <w:r>
          <w:rPr>
            <w:rFonts w:ascii="Times New Roman" w:eastAsia="Times New Roman" w:hAnsi="Times New Roman" w:cs="Times New Roman"/>
          </w:rPr>
          <w:t>Copy for the provider file</w:t>
        </w:r>
      </w:ins>
    </w:p>
    <w:p w14:paraId="7C941DBD" w14:textId="77777777" w:rsidR="00933ABF" w:rsidRDefault="00617DEC">
      <w:pPr>
        <w:numPr>
          <w:ilvl w:val="2"/>
          <w:numId w:val="10"/>
        </w:numPr>
        <w:spacing w:after="0"/>
        <w:ind w:hanging="360"/>
        <w:contextualSpacing/>
        <w:rPr>
          <w:ins w:id="1709" w:author="Sue A Darby" w:date="2015-09-11T14:10:00Z"/>
        </w:rPr>
      </w:pPr>
      <w:ins w:id="1710" w:author="Sue A Darby" w:date="2015-09-11T14:10:00Z">
        <w:r>
          <w:rPr>
            <w:rFonts w:ascii="Times New Roman" w:eastAsia="Times New Roman" w:hAnsi="Times New Roman" w:cs="Times New Roman"/>
          </w:rPr>
          <w:t>Copy to be placed in box in copier room.  It is emailed to Xerox each week by Certification Supervisor and key SDS program sta</w:t>
        </w:r>
        <w:r>
          <w:rPr>
            <w:rFonts w:ascii="Times New Roman" w:eastAsia="Times New Roman" w:hAnsi="Times New Roman" w:cs="Times New Roman"/>
          </w:rPr>
          <w:t>ff are cc’d.</w:t>
        </w:r>
      </w:ins>
    </w:p>
    <w:p w14:paraId="5945D3B2" w14:textId="77777777" w:rsidR="00933ABF" w:rsidRDefault="00617DEC">
      <w:pPr>
        <w:numPr>
          <w:ilvl w:val="0"/>
          <w:numId w:val="10"/>
        </w:numPr>
        <w:spacing w:after="0"/>
        <w:ind w:hanging="360"/>
        <w:contextualSpacing/>
        <w:rPr>
          <w:ins w:id="1711" w:author="Sue A Darby" w:date="2015-09-11T14:10:00Z"/>
        </w:rPr>
      </w:pPr>
      <w:ins w:id="1712" w:author="Sue A Darby" w:date="2015-09-11T14:10:00Z">
        <w:r>
          <w:rPr>
            <w:rFonts w:ascii="Times New Roman" w:eastAsia="Times New Roman" w:hAnsi="Times New Roman" w:cs="Times New Roman"/>
          </w:rPr>
          <w:t>Certification staff updates DS3 with note title “Certification – Application Complete”.</w:t>
        </w:r>
      </w:ins>
    </w:p>
    <w:p w14:paraId="66D72D34" w14:textId="77777777" w:rsidR="00933ABF" w:rsidRDefault="00617DEC">
      <w:pPr>
        <w:numPr>
          <w:ilvl w:val="0"/>
          <w:numId w:val="10"/>
        </w:numPr>
        <w:spacing w:after="0"/>
        <w:ind w:hanging="360"/>
        <w:contextualSpacing/>
        <w:rPr>
          <w:ins w:id="1713" w:author="Sue A Darby" w:date="2015-09-11T14:10:00Z"/>
        </w:rPr>
      </w:pPr>
      <w:ins w:id="1714" w:author="Sue A Darby" w:date="2015-09-11T14:10:00Z">
        <w:r>
          <w:rPr>
            <w:rFonts w:ascii="Times New Roman" w:eastAsia="Times New Roman" w:hAnsi="Times New Roman" w:cs="Times New Roman"/>
          </w:rPr>
          <w:t xml:space="preserve">New provider/care coordinator information is entered in DS3; </w:t>
        </w:r>
      </w:ins>
    </w:p>
    <w:p w14:paraId="67EE000D" w14:textId="77777777" w:rsidR="00933ABF" w:rsidRDefault="00617DEC">
      <w:pPr>
        <w:numPr>
          <w:ilvl w:val="0"/>
          <w:numId w:val="24"/>
        </w:numPr>
        <w:spacing w:after="0"/>
        <w:ind w:hanging="360"/>
        <w:contextualSpacing/>
        <w:rPr>
          <w:ins w:id="1715" w:author="Sue A Darby" w:date="2015-09-11T14:10:00Z"/>
        </w:rPr>
      </w:pPr>
      <w:ins w:id="1716" w:author="Sue A Darby" w:date="2015-09-11T14:10:00Z">
        <w:r>
          <w:rPr>
            <w:rFonts w:ascii="Times New Roman" w:eastAsia="Times New Roman" w:hAnsi="Times New Roman" w:cs="Times New Roman"/>
          </w:rPr>
          <w:t>Under Medicaid codes change service from (example) “RLAPP” to “RLX” and change status to “</w:t>
        </w:r>
        <w:r>
          <w:rPr>
            <w:rFonts w:ascii="Times New Roman" w:eastAsia="Times New Roman" w:hAnsi="Times New Roman" w:cs="Times New Roman"/>
            <w:highlight w:val="yellow"/>
          </w:rPr>
          <w:t>Cer</w:t>
        </w:r>
        <w:r>
          <w:rPr>
            <w:rFonts w:ascii="Times New Roman" w:eastAsia="Times New Roman" w:hAnsi="Times New Roman" w:cs="Times New Roman"/>
            <w:highlight w:val="yellow"/>
          </w:rPr>
          <w:t>tification –Pending Enrollment”</w:t>
        </w:r>
        <w:r>
          <w:rPr>
            <w:rFonts w:ascii="Times New Roman" w:eastAsia="Times New Roman" w:hAnsi="Times New Roman" w:cs="Times New Roman"/>
          </w:rPr>
          <w:t>.</w:t>
        </w:r>
      </w:ins>
    </w:p>
    <w:p w14:paraId="3084DC99" w14:textId="77777777" w:rsidR="00933ABF" w:rsidRDefault="00617DEC">
      <w:pPr>
        <w:numPr>
          <w:ilvl w:val="0"/>
          <w:numId w:val="24"/>
        </w:numPr>
        <w:spacing w:after="0"/>
        <w:ind w:hanging="360"/>
        <w:contextualSpacing/>
        <w:rPr>
          <w:ins w:id="1717" w:author="Sue A Darby" w:date="2015-09-11T14:10:00Z"/>
        </w:rPr>
      </w:pPr>
      <w:ins w:id="1718" w:author="Sue A Darby" w:date="2015-09-11T14:10:00Z">
        <w:r>
          <w:rPr>
            <w:rFonts w:ascii="Times New Roman" w:eastAsia="Times New Roman" w:hAnsi="Times New Roman" w:cs="Times New Roman"/>
          </w:rPr>
          <w:t>The start and end dates are to be placed in the service category section; once the billing number is assigned by Xerox, enter the start and end date into the date fields on the front page.</w:t>
        </w:r>
      </w:ins>
    </w:p>
    <w:p w14:paraId="740FA64E" w14:textId="77777777" w:rsidR="00933ABF" w:rsidRDefault="00617DEC">
      <w:pPr>
        <w:numPr>
          <w:ilvl w:val="0"/>
          <w:numId w:val="24"/>
        </w:numPr>
        <w:spacing w:after="0"/>
        <w:ind w:hanging="360"/>
        <w:contextualSpacing/>
        <w:rPr>
          <w:ins w:id="1719" w:author="Sue A Darby" w:date="2015-09-11T14:10:00Z"/>
        </w:rPr>
      </w:pPr>
      <w:ins w:id="1720" w:author="Sue A Darby" w:date="2015-09-11T14:10:00Z">
        <w:r>
          <w:rPr>
            <w:rFonts w:ascii="Times New Roman" w:eastAsia="Times New Roman" w:hAnsi="Times New Roman" w:cs="Times New Roman"/>
          </w:rPr>
          <w:t>Service Category must be completed</w:t>
        </w:r>
        <w:r>
          <w:rPr>
            <w:rFonts w:ascii="Times New Roman" w:eastAsia="Times New Roman" w:hAnsi="Times New Roman" w:cs="Times New Roman"/>
          </w:rPr>
          <w:t xml:space="preserve"> including “Core Waiver/PCA” and for each individual service.</w:t>
        </w:r>
      </w:ins>
    </w:p>
    <w:p w14:paraId="176BFE8B" w14:textId="77777777" w:rsidR="00933ABF" w:rsidRDefault="00617DEC">
      <w:pPr>
        <w:numPr>
          <w:ilvl w:val="1"/>
          <w:numId w:val="24"/>
        </w:numPr>
        <w:spacing w:after="0"/>
        <w:ind w:hanging="360"/>
        <w:contextualSpacing/>
        <w:rPr>
          <w:ins w:id="1721" w:author="Sue A Darby" w:date="2015-09-11T14:10:00Z"/>
        </w:rPr>
      </w:pPr>
      <w:ins w:id="1722" w:author="Sue A Darby" w:date="2015-09-11T14:10:00Z">
        <w:r>
          <w:rPr>
            <w:rFonts w:ascii="Times New Roman" w:eastAsia="Times New Roman" w:hAnsi="Times New Roman" w:cs="Times New Roman"/>
          </w:rPr>
          <w:t>Contacts must be entered, including owner and any administrators, designee, and HR manager.</w:t>
        </w:r>
      </w:ins>
    </w:p>
    <w:p w14:paraId="2510C5E2" w14:textId="77777777" w:rsidR="00933ABF" w:rsidRDefault="00617DEC">
      <w:pPr>
        <w:numPr>
          <w:ilvl w:val="1"/>
          <w:numId w:val="24"/>
        </w:numPr>
        <w:spacing w:after="0"/>
        <w:ind w:hanging="360"/>
        <w:contextualSpacing/>
        <w:rPr>
          <w:ins w:id="1723" w:author="Sue A Darby" w:date="2015-09-11T14:10:00Z"/>
        </w:rPr>
      </w:pPr>
      <w:ins w:id="1724" w:author="Sue A Darby" w:date="2015-09-11T14:10:00Z">
        <w:r>
          <w:rPr>
            <w:rFonts w:ascii="Times New Roman" w:eastAsia="Times New Roman" w:hAnsi="Times New Roman" w:cs="Times New Roman"/>
          </w:rPr>
          <w:t xml:space="preserve">Affiliate Care Coordinator(s) to the CMG. </w:t>
        </w:r>
      </w:ins>
    </w:p>
    <w:p w14:paraId="0F842919" w14:textId="77777777" w:rsidR="00933ABF" w:rsidRDefault="00617DEC">
      <w:pPr>
        <w:numPr>
          <w:ilvl w:val="1"/>
          <w:numId w:val="24"/>
        </w:numPr>
        <w:spacing w:after="0"/>
        <w:ind w:hanging="360"/>
        <w:contextualSpacing/>
        <w:rPr>
          <w:ins w:id="1725" w:author="Sue A Darby" w:date="2015-09-11T14:10:00Z"/>
        </w:rPr>
      </w:pPr>
      <w:ins w:id="1726" w:author="Sue A Darby" w:date="2015-09-11T14:10:00Z">
        <w:r>
          <w:rPr>
            <w:rFonts w:ascii="Times New Roman" w:eastAsia="Times New Roman" w:hAnsi="Times New Roman" w:cs="Times New Roman"/>
          </w:rPr>
          <w:t>Notify Administrative Support Staff of any family habilitation and group home providers to be affiliated with Res Habilitation providers.</w:t>
        </w:r>
      </w:ins>
    </w:p>
    <w:p w14:paraId="5C296E2F" w14:textId="77777777" w:rsidR="00933ABF" w:rsidRDefault="00617DEC">
      <w:pPr>
        <w:numPr>
          <w:ilvl w:val="1"/>
          <w:numId w:val="24"/>
        </w:numPr>
        <w:spacing w:after="0"/>
        <w:ind w:hanging="360"/>
        <w:contextualSpacing/>
        <w:rPr>
          <w:ins w:id="1727" w:author="Sue A Darby" w:date="2015-09-11T14:10:00Z"/>
        </w:rPr>
      </w:pPr>
      <w:ins w:id="1728" w:author="Sue A Darby" w:date="2015-09-11T14:10:00Z">
        <w:r>
          <w:rPr>
            <w:rFonts w:ascii="Times New Roman" w:eastAsia="Times New Roman" w:hAnsi="Times New Roman" w:cs="Times New Roman"/>
          </w:rPr>
          <w:t>Enter DS3 case notes</w:t>
        </w:r>
      </w:ins>
    </w:p>
    <w:p w14:paraId="3C74F391" w14:textId="77777777" w:rsidR="00933ABF" w:rsidRDefault="00617DEC">
      <w:pPr>
        <w:numPr>
          <w:ilvl w:val="0"/>
          <w:numId w:val="26"/>
        </w:numPr>
        <w:spacing w:after="0"/>
        <w:ind w:hanging="360"/>
        <w:contextualSpacing/>
        <w:rPr>
          <w:ins w:id="1729" w:author="Sue A Darby" w:date="2015-09-11T14:10:00Z"/>
        </w:rPr>
      </w:pPr>
      <w:ins w:id="1730" w:author="Sue A Darby" w:date="2015-09-11T14:10:00Z">
        <w:r>
          <w:rPr>
            <w:rFonts w:ascii="Times New Roman" w:eastAsia="Times New Roman" w:hAnsi="Times New Roman" w:cs="Times New Roman"/>
          </w:rPr>
          <w:t xml:space="preserve">Certification staff compiles the application, with the completed checklist as a cover sheet, BCP </w:t>
        </w:r>
        <w:r>
          <w:rPr>
            <w:rFonts w:ascii="Times New Roman" w:eastAsia="Times New Roman" w:hAnsi="Times New Roman" w:cs="Times New Roman"/>
          </w:rPr>
          <w:t>verification form, and other documentation and tabs the application sections using the pre-printed tabs according to service type.</w:t>
        </w:r>
      </w:ins>
    </w:p>
    <w:p w14:paraId="6DB0CA21" w14:textId="77777777" w:rsidR="00933ABF" w:rsidRDefault="00617DEC">
      <w:pPr>
        <w:numPr>
          <w:ilvl w:val="0"/>
          <w:numId w:val="26"/>
        </w:numPr>
        <w:spacing w:after="0"/>
        <w:ind w:hanging="360"/>
        <w:contextualSpacing/>
        <w:rPr>
          <w:ins w:id="1731" w:author="Sue A Darby" w:date="2015-09-11T14:10:00Z"/>
        </w:rPr>
      </w:pPr>
      <w:ins w:id="1732" w:author="Sue A Darby" w:date="2015-09-11T14:10:00Z">
        <w:r>
          <w:rPr>
            <w:rFonts w:ascii="Times New Roman" w:eastAsia="Times New Roman" w:hAnsi="Times New Roman" w:cs="Times New Roman"/>
          </w:rPr>
          <w:t>Complete and tabbed packet is given to Administrative Support staff for folder assembly and filing</w:t>
        </w:r>
      </w:ins>
    </w:p>
    <w:p w14:paraId="324746A1" w14:textId="77777777" w:rsidR="00933ABF" w:rsidRDefault="00617DEC">
      <w:pPr>
        <w:numPr>
          <w:ilvl w:val="0"/>
          <w:numId w:val="31"/>
        </w:numPr>
        <w:spacing w:after="0"/>
        <w:ind w:hanging="360"/>
        <w:contextualSpacing/>
        <w:rPr>
          <w:ins w:id="1733" w:author="Sue A Darby" w:date="2015-09-11T14:10:00Z"/>
        </w:rPr>
      </w:pPr>
      <w:ins w:id="1734" w:author="Sue A Darby" w:date="2015-09-11T14:10:00Z">
        <w:r>
          <w:rPr>
            <w:rFonts w:ascii="Times New Roman" w:eastAsia="Times New Roman" w:hAnsi="Times New Roman" w:cs="Times New Roman"/>
          </w:rPr>
          <w:t>Hard Files: New agency fil</w:t>
        </w:r>
        <w:r>
          <w:rPr>
            <w:rFonts w:ascii="Times New Roman" w:eastAsia="Times New Roman" w:hAnsi="Times New Roman" w:cs="Times New Roman"/>
          </w:rPr>
          <w:t>e is assembled using the standardized folder format and filed.</w:t>
        </w:r>
      </w:ins>
    </w:p>
    <w:p w14:paraId="736D6507" w14:textId="77777777" w:rsidR="00933ABF" w:rsidRDefault="00617DEC">
      <w:pPr>
        <w:numPr>
          <w:ilvl w:val="0"/>
          <w:numId w:val="31"/>
        </w:numPr>
        <w:spacing w:after="0"/>
        <w:ind w:hanging="360"/>
        <w:contextualSpacing/>
        <w:rPr>
          <w:ins w:id="1735" w:author="Sue A Darby" w:date="2015-09-11T14:10:00Z"/>
        </w:rPr>
      </w:pPr>
      <w:ins w:id="1736" w:author="Sue A Darby" w:date="2015-09-11T14:10:00Z">
        <w:r>
          <w:rPr>
            <w:rFonts w:ascii="Times New Roman" w:eastAsia="Times New Roman" w:hAnsi="Times New Roman" w:cs="Times New Roman"/>
          </w:rPr>
          <w:t>Xerox sends a weekly report of new and inactivated providers. Update DS3 with these changes.</w:t>
        </w:r>
      </w:ins>
    </w:p>
    <w:p w14:paraId="46C9B5E1" w14:textId="77777777" w:rsidR="00933ABF" w:rsidRDefault="00617DEC">
      <w:pPr>
        <w:numPr>
          <w:ilvl w:val="0"/>
          <w:numId w:val="31"/>
        </w:numPr>
        <w:spacing w:after="0"/>
        <w:ind w:hanging="360"/>
        <w:contextualSpacing/>
        <w:rPr>
          <w:ins w:id="1737" w:author="Sue A Darby" w:date="2015-09-11T14:10:00Z"/>
        </w:rPr>
      </w:pPr>
      <w:ins w:id="1738" w:author="Sue A Darby" w:date="2015-09-11T14:10:00Z">
        <w:r>
          <w:rPr>
            <w:rFonts w:ascii="Times New Roman" w:eastAsia="Times New Roman" w:hAnsi="Times New Roman" w:cs="Times New Roman"/>
          </w:rPr>
          <w:t>Communicate the changes to Certification Supervisor, Prior Authorization staff, and Program Staff if</w:t>
        </w:r>
        <w:r>
          <w:rPr>
            <w:rFonts w:ascii="Times New Roman" w:eastAsia="Times New Roman" w:hAnsi="Times New Roman" w:cs="Times New Roman"/>
          </w:rPr>
          <w:t xml:space="preserve"> appropriate.</w:t>
        </w:r>
      </w:ins>
    </w:p>
    <w:p w14:paraId="435347CA" w14:textId="77777777" w:rsidR="00933ABF" w:rsidRDefault="00933ABF">
      <w:pPr>
        <w:spacing w:after="0"/>
        <w:rPr>
          <w:ins w:id="1739" w:author="Sue A Darby" w:date="2015-09-11T14:10:00Z"/>
        </w:rPr>
      </w:pPr>
    </w:p>
    <w:p w14:paraId="6CF5DC0F" w14:textId="77777777" w:rsidR="00933ABF" w:rsidRDefault="00617DEC">
      <w:pPr>
        <w:numPr>
          <w:ilvl w:val="0"/>
          <w:numId w:val="27"/>
        </w:numPr>
        <w:spacing w:after="0"/>
        <w:ind w:hanging="360"/>
        <w:contextualSpacing/>
        <w:rPr>
          <w:ins w:id="1740" w:author="Sue A Darby" w:date="2015-09-11T14:10:00Z"/>
        </w:rPr>
      </w:pPr>
      <w:ins w:id="1741" w:author="Sue A Darby" w:date="2015-09-11T14:10:00Z">
        <w:r>
          <w:rPr>
            <w:rFonts w:ascii="Times New Roman" w:eastAsia="Times New Roman" w:hAnsi="Times New Roman" w:cs="Times New Roman"/>
          </w:rPr>
          <w:t xml:space="preserve">Save this report to G drive under databases/provider database/Xerox report. </w:t>
        </w:r>
      </w:ins>
    </w:p>
    <w:p w14:paraId="2F0816D3" w14:textId="77777777" w:rsidR="00933ABF" w:rsidRDefault="00933ABF">
      <w:pPr>
        <w:spacing w:after="0"/>
        <w:rPr>
          <w:ins w:id="1742" w:author="Sue A Darby" w:date="2015-09-11T14:10:00Z"/>
        </w:rPr>
      </w:pPr>
    </w:p>
    <w:p w14:paraId="64605B5E" w14:textId="77777777" w:rsidR="00933ABF" w:rsidRDefault="00617DEC" w:rsidP="00933ABF">
      <w:pPr>
        <w:pStyle w:val="Heading2"/>
        <w:rPr>
          <w:ins w:id="1743" w:author="Sue A Darby" w:date="2015-09-11T14:10:00Z"/>
        </w:rPr>
        <w:pPrChange w:id="1744" w:author="Sue A Darby" w:date="2015-10-08T14:38:00Z">
          <w:pPr>
            <w:spacing w:after="0"/>
          </w:pPr>
        </w:pPrChange>
      </w:pPr>
      <w:bookmarkStart w:id="1745" w:name="h.184mhaj" w:colFirst="0" w:colLast="0"/>
      <w:bookmarkEnd w:id="1745"/>
      <w:ins w:id="1746" w:author="Sue A Darby" w:date="2015-09-11T14:10:00Z">
        <w:r>
          <w:t>Filing</w:t>
        </w:r>
      </w:ins>
    </w:p>
    <w:p w14:paraId="5F9E0042" w14:textId="77777777" w:rsidR="00933ABF" w:rsidRDefault="00617DEC">
      <w:pPr>
        <w:numPr>
          <w:ilvl w:val="0"/>
          <w:numId w:val="27"/>
        </w:numPr>
        <w:spacing w:after="0"/>
        <w:ind w:hanging="360"/>
        <w:contextualSpacing/>
        <w:rPr>
          <w:ins w:id="1747" w:author="Sue A Darby" w:date="2015-09-11T14:10:00Z"/>
        </w:rPr>
      </w:pPr>
      <w:ins w:id="1748" w:author="Sue A Darby" w:date="2015-09-11T14:10:00Z">
        <w:r>
          <w:rPr>
            <w:rFonts w:ascii="Times New Roman" w:eastAsia="Times New Roman" w:hAnsi="Times New Roman" w:cs="Times New Roman"/>
          </w:rPr>
          <w:t xml:space="preserve">New hanging folder and name tag created and placed in file cabinet by support staff; </w:t>
        </w:r>
      </w:ins>
    </w:p>
    <w:p w14:paraId="4B7CDF62" w14:textId="77777777" w:rsidR="00933ABF" w:rsidRDefault="00617DEC">
      <w:pPr>
        <w:numPr>
          <w:ilvl w:val="0"/>
          <w:numId w:val="27"/>
        </w:numPr>
        <w:spacing w:after="0"/>
        <w:ind w:hanging="360"/>
        <w:contextualSpacing/>
        <w:rPr>
          <w:ins w:id="1749" w:author="Sue A Darby" w:date="2015-09-11T14:10:00Z"/>
        </w:rPr>
      </w:pPr>
      <w:ins w:id="1750" w:author="Sue A Darby" w:date="2015-09-11T14:10:00Z">
        <w:r>
          <w:rPr>
            <w:rFonts w:ascii="Times New Roman" w:eastAsia="Times New Roman" w:hAnsi="Times New Roman" w:cs="Times New Roman"/>
          </w:rPr>
          <w:t>Electronic Files: Completed application and the signed certification form are scanned and saved to the agency electronic folder.</w:t>
        </w:r>
      </w:ins>
    </w:p>
    <w:p w14:paraId="109292AA" w14:textId="77777777" w:rsidR="00933ABF" w:rsidRDefault="00617DEC">
      <w:pPr>
        <w:numPr>
          <w:ilvl w:val="0"/>
          <w:numId w:val="27"/>
        </w:numPr>
        <w:spacing w:after="0"/>
        <w:ind w:hanging="360"/>
        <w:contextualSpacing/>
        <w:rPr>
          <w:ins w:id="1751" w:author="Sue A Darby" w:date="2015-09-11T14:10:00Z"/>
        </w:rPr>
      </w:pPr>
      <w:ins w:id="1752" w:author="Sue A Darby" w:date="2015-09-11T14:10:00Z">
        <w:r>
          <w:rPr>
            <w:rFonts w:ascii="Times New Roman" w:eastAsia="Times New Roman" w:hAnsi="Times New Roman" w:cs="Times New Roman"/>
          </w:rPr>
          <w:t>Place in the To Be Scanned box in the copy room</w:t>
        </w:r>
      </w:ins>
    </w:p>
    <w:p w14:paraId="621131FD" w14:textId="77777777" w:rsidR="00933ABF" w:rsidRDefault="00617DEC">
      <w:pPr>
        <w:numPr>
          <w:ilvl w:val="0"/>
          <w:numId w:val="27"/>
        </w:numPr>
        <w:spacing w:after="0"/>
        <w:ind w:hanging="360"/>
        <w:contextualSpacing/>
        <w:rPr>
          <w:ins w:id="1753" w:author="Sue A Darby" w:date="2015-09-11T14:10:00Z"/>
        </w:rPr>
      </w:pPr>
      <w:ins w:id="1754" w:author="Sue A Darby" w:date="2015-09-11T14:10:00Z">
        <w:r>
          <w:rPr>
            <w:rFonts w:ascii="Times New Roman" w:eastAsia="Times New Roman" w:hAnsi="Times New Roman" w:cs="Times New Roman"/>
          </w:rPr>
          <w:t>All agencies are scanned in as many parts as needed</w:t>
        </w:r>
      </w:ins>
    </w:p>
    <w:p w14:paraId="48B79385" w14:textId="77777777" w:rsidR="00933ABF" w:rsidRDefault="00617DEC">
      <w:pPr>
        <w:numPr>
          <w:ilvl w:val="0"/>
          <w:numId w:val="27"/>
        </w:numPr>
        <w:spacing w:after="0"/>
        <w:ind w:hanging="360"/>
        <w:contextualSpacing/>
        <w:rPr>
          <w:ins w:id="1755" w:author="Sue A Darby" w:date="2015-09-11T14:10:00Z"/>
        </w:rPr>
      </w:pPr>
      <w:ins w:id="1756" w:author="Sue A Darby" w:date="2015-09-11T14:10:00Z">
        <w:r>
          <w:rPr>
            <w:rFonts w:ascii="Times New Roman" w:eastAsia="Times New Roman" w:hAnsi="Times New Roman" w:cs="Times New Roman"/>
          </w:rPr>
          <w:t>Each care coordinator and a</w:t>
        </w:r>
        <w:r>
          <w:rPr>
            <w:rFonts w:ascii="Times New Roman" w:eastAsia="Times New Roman" w:hAnsi="Times New Roman" w:cs="Times New Roman"/>
          </w:rPr>
          <w:t>gency are scanned separately</w:t>
        </w:r>
      </w:ins>
    </w:p>
    <w:p w14:paraId="45A342A3" w14:textId="77777777" w:rsidR="00933ABF" w:rsidRDefault="00617DEC">
      <w:ins w:id="1757" w:author="Sue A Darby" w:date="2015-09-11T14:10:00Z">
        <w:r>
          <w:br w:type="page"/>
        </w:r>
      </w:ins>
    </w:p>
    <w:p w14:paraId="23404195" w14:textId="77777777" w:rsidR="00933ABF" w:rsidRDefault="00933ABF">
      <w:pPr>
        <w:rPr>
          <w:ins w:id="1758" w:author="Sue A Darby" w:date="2015-09-11T14:10:00Z"/>
        </w:rPr>
      </w:pPr>
    </w:p>
    <w:p w14:paraId="7320A6DA" w14:textId="77777777" w:rsidR="00933ABF" w:rsidRDefault="00617DEC" w:rsidP="00933ABF">
      <w:pPr>
        <w:pStyle w:val="Heading1"/>
        <w:spacing w:before="0"/>
        <w:rPr>
          <w:ins w:id="1759" w:author="Sue A Darby" w:date="2015-09-11T14:10:00Z"/>
          <w:b w:val="0"/>
        </w:rPr>
        <w:pPrChange w:id="1760" w:author="Sue A Darby" w:date="2015-10-08T14:38:00Z">
          <w:pPr>
            <w:numPr>
              <w:ilvl w:val="1"/>
              <w:numId w:val="16"/>
            </w:numPr>
            <w:ind w:left="1440" w:hanging="360"/>
          </w:pPr>
        </w:pPrChange>
      </w:pPr>
      <w:bookmarkStart w:id="1761" w:name="h.3s49zyc" w:colFirst="0" w:colLast="0"/>
      <w:bookmarkEnd w:id="1761"/>
      <w:ins w:id="1762" w:author="Sue A Darby" w:date="2015-09-11T14:10:00Z">
        <w:r>
          <w:rPr>
            <w:sz w:val="20"/>
            <w:szCs w:val="20"/>
          </w:rPr>
          <w:t>Approved Providers</w:t>
        </w:r>
      </w:ins>
    </w:p>
    <w:p w14:paraId="46ADDC1A" w14:textId="77777777" w:rsidR="00933ABF" w:rsidRDefault="00617DEC" w:rsidP="00933ABF">
      <w:pPr>
        <w:pStyle w:val="Heading2"/>
        <w:spacing w:before="0"/>
        <w:rPr>
          <w:ins w:id="1763" w:author="Sue A Darby" w:date="2015-09-11T14:10:00Z"/>
          <w:b w:val="0"/>
        </w:rPr>
        <w:pPrChange w:id="1764" w:author="Sue A Darby" w:date="2015-10-08T14:38:00Z">
          <w:pPr>
            <w:numPr>
              <w:ilvl w:val="1"/>
              <w:numId w:val="16"/>
            </w:numPr>
            <w:ind w:left="1440" w:hanging="360"/>
          </w:pPr>
        </w:pPrChange>
      </w:pPr>
      <w:bookmarkStart w:id="1765" w:name="h.279ka65" w:colFirst="0" w:colLast="0"/>
      <w:bookmarkEnd w:id="1765"/>
      <w:ins w:id="1766" w:author="Sue A Darby" w:date="2015-09-11T14:10:00Z">
        <w:r>
          <w:t>Details Tab</w:t>
        </w:r>
      </w:ins>
    </w:p>
    <w:p w14:paraId="16E1A24C" w14:textId="77777777" w:rsidR="00933ABF" w:rsidRDefault="00617DEC" w:rsidP="00933ABF">
      <w:pPr>
        <w:spacing w:after="0"/>
        <w:rPr>
          <w:ins w:id="1767" w:author="Sue A Darby" w:date="2015-09-11T14:10:00Z"/>
        </w:rPr>
        <w:pPrChange w:id="1768" w:author="Sue A Darby" w:date="2015-10-08T14:38:00Z">
          <w:pPr>
            <w:numPr>
              <w:ilvl w:val="1"/>
              <w:numId w:val="16"/>
            </w:numPr>
            <w:ind w:left="1440" w:hanging="360"/>
          </w:pPr>
        </w:pPrChange>
      </w:pPr>
      <w:ins w:id="1769" w:author="Sue A Darby" w:date="2015-09-11T14:10:00Z">
        <w:r>
          <w:t>Activate the provider</w:t>
        </w:r>
      </w:ins>
    </w:p>
    <w:p w14:paraId="691BF0B5" w14:textId="77777777" w:rsidR="00933ABF" w:rsidRDefault="00617DEC" w:rsidP="00933ABF">
      <w:pPr>
        <w:pStyle w:val="Heading2"/>
        <w:spacing w:before="0"/>
        <w:rPr>
          <w:ins w:id="1770" w:author="Sue A Darby" w:date="2015-09-11T14:10:00Z"/>
          <w:b w:val="0"/>
        </w:rPr>
        <w:pPrChange w:id="1771" w:author="Sue A Darby" w:date="2015-10-08T14:38:00Z">
          <w:pPr>
            <w:numPr>
              <w:ilvl w:val="1"/>
              <w:numId w:val="16"/>
            </w:numPr>
            <w:ind w:left="1440" w:hanging="360"/>
          </w:pPr>
        </w:pPrChange>
      </w:pPr>
      <w:bookmarkStart w:id="1772" w:name="h.meukdy" w:colFirst="0" w:colLast="0"/>
      <w:bookmarkEnd w:id="1772"/>
      <w:ins w:id="1773" w:author="Sue A Darby" w:date="2015-09-11T14:10:00Z">
        <w:r>
          <w:t>Contacts</w:t>
        </w:r>
      </w:ins>
    </w:p>
    <w:p w14:paraId="6FEE4B4F" w14:textId="77777777" w:rsidR="00933ABF" w:rsidRDefault="00617DEC" w:rsidP="00933ABF">
      <w:pPr>
        <w:spacing w:after="0"/>
        <w:rPr>
          <w:ins w:id="1774" w:author="Sue A Darby" w:date="2015-09-11T14:10:00Z"/>
        </w:rPr>
        <w:pPrChange w:id="1775" w:author="Sue A Darby" w:date="2015-10-08T14:38:00Z">
          <w:pPr>
            <w:numPr>
              <w:ilvl w:val="1"/>
              <w:numId w:val="16"/>
            </w:numPr>
            <w:ind w:left="1440" w:hanging="360"/>
          </w:pPr>
        </w:pPrChange>
      </w:pPr>
      <w:ins w:id="1776" w:author="Sue A Darby" w:date="2015-09-11T14:10:00Z">
        <w:r>
          <w:t>Backup CC</w:t>
        </w:r>
      </w:ins>
    </w:p>
    <w:p w14:paraId="23CC03B2" w14:textId="77777777" w:rsidR="00933ABF" w:rsidRDefault="00617DEC" w:rsidP="00933ABF">
      <w:pPr>
        <w:spacing w:after="0"/>
        <w:rPr>
          <w:ins w:id="1777" w:author="Sue A Darby" w:date="2015-09-11T14:10:00Z"/>
        </w:rPr>
        <w:pPrChange w:id="1778" w:author="Sue A Darby" w:date="2015-10-08T14:38:00Z">
          <w:pPr>
            <w:numPr>
              <w:ilvl w:val="1"/>
              <w:numId w:val="16"/>
            </w:numPr>
            <w:ind w:left="1440" w:hanging="360"/>
          </w:pPr>
        </w:pPrChange>
      </w:pPr>
      <w:ins w:id="1779" w:author="Sue A Darby" w:date="2015-09-11T14:10:00Z">
        <w:r>
          <w:t>Program admins</w:t>
        </w:r>
      </w:ins>
    </w:p>
    <w:p w14:paraId="64B69004" w14:textId="77777777" w:rsidR="00933ABF" w:rsidRDefault="00617DEC" w:rsidP="00933ABF">
      <w:pPr>
        <w:spacing w:after="0"/>
        <w:rPr>
          <w:ins w:id="1780" w:author="Sue A Darby" w:date="2015-09-11T14:10:00Z"/>
        </w:rPr>
        <w:pPrChange w:id="1781" w:author="Sue A Darby" w:date="2015-10-08T14:38:00Z">
          <w:pPr>
            <w:numPr>
              <w:ilvl w:val="1"/>
              <w:numId w:val="16"/>
            </w:numPr>
            <w:ind w:left="1440" w:hanging="360"/>
          </w:pPr>
        </w:pPrChange>
      </w:pPr>
      <w:ins w:id="1782" w:author="Sue A Darby" w:date="2015-09-11T14:10:00Z">
        <w:r>
          <w:t>Owners</w:t>
        </w:r>
      </w:ins>
    </w:p>
    <w:p w14:paraId="4ABFC6D0" w14:textId="77777777" w:rsidR="00933ABF" w:rsidRDefault="00617DEC" w:rsidP="00933ABF">
      <w:pPr>
        <w:pStyle w:val="Heading2"/>
        <w:spacing w:before="0"/>
        <w:rPr>
          <w:ins w:id="1783" w:author="Sue A Darby" w:date="2015-09-11T14:10:00Z"/>
          <w:b w:val="0"/>
        </w:rPr>
        <w:pPrChange w:id="1784" w:author="Sue A Darby" w:date="2015-10-08T14:38:00Z">
          <w:pPr>
            <w:numPr>
              <w:ilvl w:val="1"/>
              <w:numId w:val="16"/>
            </w:numPr>
            <w:ind w:left="1440" w:hanging="360"/>
          </w:pPr>
        </w:pPrChange>
      </w:pPr>
      <w:bookmarkStart w:id="1785" w:name="h.36ei31r" w:colFirst="0" w:colLast="0"/>
      <w:bookmarkEnd w:id="1785"/>
      <w:ins w:id="1786" w:author="Sue A Darby" w:date="2015-09-11T14:10:00Z">
        <w:r>
          <w:t>Categories of Service (Medicaid Tab)</w:t>
        </w:r>
      </w:ins>
    </w:p>
    <w:p w14:paraId="3A3AFFD7" w14:textId="77777777" w:rsidR="00933ABF" w:rsidRDefault="00617DEC" w:rsidP="00933ABF">
      <w:pPr>
        <w:pStyle w:val="Heading3"/>
        <w:spacing w:before="0"/>
        <w:rPr>
          <w:b w:val="0"/>
          <w:sz w:val="20"/>
          <w:szCs w:val="20"/>
        </w:rPr>
        <w:pPrChange w:id="1787" w:author="Sue A Darby" w:date="2015-10-08T14:38:00Z">
          <w:pPr>
            <w:numPr>
              <w:ilvl w:val="1"/>
              <w:numId w:val="16"/>
            </w:numPr>
            <w:ind w:left="1440" w:hanging="360"/>
          </w:pPr>
        </w:pPrChange>
      </w:pPr>
      <w:bookmarkStart w:id="1788" w:name="h.1ljsd9k" w:colFirst="0" w:colLast="0"/>
      <w:bookmarkEnd w:id="1788"/>
      <w:ins w:id="1789" w:author="Sue A Darby" w:date="2015-09-11T14:10:00Z">
        <w:r>
          <w:t>All Agencies</w:t>
        </w:r>
      </w:ins>
    </w:p>
    <w:p w14:paraId="0475B2A0" w14:textId="77777777" w:rsidR="00933ABF" w:rsidRDefault="00617DEC" w:rsidP="00933ABF">
      <w:pPr>
        <w:numPr>
          <w:ilvl w:val="0"/>
          <w:numId w:val="3"/>
        </w:numPr>
        <w:spacing w:after="0"/>
        <w:ind w:hanging="360"/>
        <w:rPr>
          <w:sz w:val="20"/>
          <w:szCs w:val="20"/>
        </w:rPr>
        <w:pPrChange w:id="1790" w:author="Sue A Darby" w:date="2015-10-08T14:38:00Z">
          <w:pPr>
            <w:numPr>
              <w:numId w:val="16"/>
            </w:numPr>
            <w:ind w:left="720" w:hanging="360"/>
          </w:pPr>
        </w:pPrChange>
      </w:pPr>
      <w:r>
        <w:rPr>
          <w:sz w:val="20"/>
          <w:szCs w:val="20"/>
        </w:rPr>
        <w:t xml:space="preserve">For </w:t>
      </w:r>
      <w:del w:id="1791" w:author="Sue A Darby" w:date="2015-08-28T12:09:00Z">
        <w:r>
          <w:rPr>
            <w:sz w:val="20"/>
            <w:szCs w:val="20"/>
          </w:rPr>
          <w:delText xml:space="preserve">completed </w:delText>
        </w:r>
      </w:del>
      <w:ins w:id="1792" w:author="Sue A Darby" w:date="2015-08-28T12:09:00Z">
        <w:r>
          <w:rPr>
            <w:sz w:val="20"/>
            <w:szCs w:val="20"/>
          </w:rPr>
          <w:t xml:space="preserve">initially certified </w:t>
        </w:r>
      </w:ins>
      <w:r>
        <w:rPr>
          <w:sz w:val="20"/>
          <w:szCs w:val="20"/>
        </w:rPr>
        <w:t>new care coordinator</w:t>
      </w:r>
      <w:ins w:id="1793" w:author="Sue A Darby" w:date="2015-08-28T12:09:00Z">
        <w:r>
          <w:rPr>
            <w:sz w:val="20"/>
            <w:szCs w:val="20"/>
          </w:rPr>
          <w:t xml:space="preserve"> or agency</w:t>
        </w:r>
      </w:ins>
      <w:r>
        <w:rPr>
          <w:sz w:val="20"/>
          <w:szCs w:val="20"/>
        </w:rPr>
        <w:t>:</w:t>
      </w:r>
    </w:p>
    <w:p w14:paraId="32525D99" w14:textId="77777777" w:rsidR="00933ABF" w:rsidRDefault="00617DEC" w:rsidP="00933ABF">
      <w:pPr>
        <w:numPr>
          <w:ilvl w:val="1"/>
          <w:numId w:val="3"/>
        </w:numPr>
        <w:spacing w:after="0"/>
        <w:ind w:hanging="360"/>
        <w:rPr>
          <w:sz w:val="20"/>
          <w:szCs w:val="20"/>
        </w:rPr>
        <w:pPrChange w:id="1794" w:author="Sue A Darby" w:date="2015-10-08T14:38:00Z">
          <w:pPr>
            <w:numPr>
              <w:ilvl w:val="1"/>
              <w:numId w:val="16"/>
            </w:numPr>
            <w:ind w:left="1440" w:hanging="360"/>
          </w:pPr>
        </w:pPrChange>
      </w:pPr>
      <w:r>
        <w:rPr>
          <w:sz w:val="20"/>
          <w:szCs w:val="20"/>
        </w:rPr>
        <w:t>Remove the “APP” and enter an X (CMX).  This is a placeholder until a provider number is issued.</w:t>
      </w:r>
    </w:p>
    <w:p w14:paraId="1CDD7646" w14:textId="77777777" w:rsidR="00933ABF" w:rsidRDefault="00617DEC" w:rsidP="00933ABF">
      <w:pPr>
        <w:numPr>
          <w:ilvl w:val="1"/>
          <w:numId w:val="3"/>
        </w:numPr>
        <w:spacing w:after="0"/>
        <w:ind w:hanging="360"/>
        <w:rPr>
          <w:sz w:val="20"/>
          <w:szCs w:val="20"/>
        </w:rPr>
        <w:pPrChange w:id="1795" w:author="Sue A Darby" w:date="2015-10-08T14:38:00Z">
          <w:pPr>
            <w:numPr>
              <w:ilvl w:val="1"/>
              <w:numId w:val="16"/>
            </w:numPr>
            <w:ind w:left="1440" w:hanging="360"/>
          </w:pPr>
        </w:pPrChange>
      </w:pPr>
      <w:r>
        <w:rPr>
          <w:sz w:val="20"/>
          <w:szCs w:val="20"/>
        </w:rPr>
        <w:t>Leave the start and end dates blank</w:t>
      </w:r>
    </w:p>
    <w:p w14:paraId="770F1E0A" w14:textId="77777777" w:rsidR="00933ABF" w:rsidRDefault="00617DEC" w:rsidP="00933ABF">
      <w:pPr>
        <w:numPr>
          <w:ilvl w:val="1"/>
          <w:numId w:val="3"/>
        </w:numPr>
        <w:spacing w:after="0"/>
        <w:ind w:hanging="360"/>
        <w:rPr>
          <w:sz w:val="20"/>
          <w:szCs w:val="20"/>
        </w:rPr>
        <w:pPrChange w:id="1796" w:author="Sue A Darby" w:date="2015-10-08T14:38:00Z">
          <w:pPr>
            <w:numPr>
              <w:ilvl w:val="1"/>
              <w:numId w:val="16"/>
            </w:numPr>
            <w:ind w:left="1440" w:hanging="360"/>
          </w:pPr>
        </w:pPrChange>
      </w:pPr>
      <w:r>
        <w:rPr>
          <w:sz w:val="20"/>
          <w:szCs w:val="20"/>
        </w:rPr>
        <w:t>Change the status to “Inactive – Certified but Enrollment Pending”</w:t>
      </w:r>
      <w:ins w:id="1797" w:author="Sue A Darby" w:date="2015-09-01T12:25:00Z">
        <w:r>
          <w:rPr>
            <w:sz w:val="20"/>
            <w:szCs w:val="20"/>
          </w:rPr>
          <w:t xml:space="preserve"> </w:t>
        </w:r>
      </w:ins>
    </w:p>
    <w:p w14:paraId="1A0051D5" w14:textId="77777777" w:rsidR="00933ABF" w:rsidRDefault="00617DEC" w:rsidP="00933ABF">
      <w:pPr>
        <w:numPr>
          <w:ilvl w:val="1"/>
          <w:numId w:val="3"/>
        </w:numPr>
        <w:spacing w:after="0"/>
        <w:ind w:hanging="360"/>
        <w:rPr>
          <w:sz w:val="20"/>
          <w:szCs w:val="20"/>
        </w:rPr>
        <w:pPrChange w:id="1798" w:author="Sue A Darby" w:date="2015-10-08T14:38:00Z">
          <w:pPr>
            <w:numPr>
              <w:ilvl w:val="1"/>
              <w:numId w:val="16"/>
            </w:numPr>
            <w:ind w:left="1440" w:hanging="360"/>
          </w:pPr>
        </w:pPrChange>
      </w:pPr>
      <w:r>
        <w:rPr>
          <w:sz w:val="20"/>
          <w:szCs w:val="20"/>
        </w:rPr>
        <w:t>Click Save</w:t>
      </w:r>
    </w:p>
    <w:p w14:paraId="195016F2" w14:textId="77777777" w:rsidR="00933ABF" w:rsidRDefault="00617DEC" w:rsidP="00933ABF">
      <w:pPr>
        <w:spacing w:after="0"/>
        <w:jc w:val="center"/>
        <w:pPrChange w:id="1799" w:author="Sue A Darby" w:date="2015-10-08T14:38:00Z">
          <w:pPr/>
        </w:pPrChange>
      </w:pPr>
      <w:ins w:id="1800" w:author="Sue A Darby" w:date="2015-08-27T14:51:00Z">
        <w:r>
          <w:rPr>
            <w:noProof/>
          </w:rPr>
          <w:drawing>
            <wp:inline distT="0" distB="0" distL="0" distR="0" wp14:anchorId="7D9D5C3D" wp14:editId="18E887AC">
              <wp:extent cx="5951164" cy="1847850"/>
              <wp:effectExtent l="38100" t="38100" r="38100" b="38100"/>
              <wp:docPr id="3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t="11555" r="29807" b="60380"/>
                      <a:stretch>
                        <a:fillRect/>
                      </a:stretch>
                    </pic:blipFill>
                    <pic:spPr>
                      <a:xfrm>
                        <a:off x="0" y="0"/>
                        <a:ext cx="5951164" cy="1847850"/>
                      </a:xfrm>
                      <a:prstGeom prst="rect">
                        <a:avLst/>
                      </a:prstGeom>
                      <a:ln w="38100">
                        <a:solidFill>
                          <a:srgbClr val="000000"/>
                        </a:solidFill>
                        <a:prstDash val="solid"/>
                      </a:ln>
                    </pic:spPr>
                  </pic:pic>
                </a:graphicData>
              </a:graphic>
            </wp:inline>
          </w:drawing>
        </w:r>
      </w:ins>
      <w:del w:id="1801" w:author="Sue A Darby" w:date="2015-08-27T14:51:00Z">
        <w:r>
          <w:rPr>
            <w:noProof/>
          </w:rPr>
          <w:drawing>
            <wp:inline distT="0" distB="0" distL="0" distR="0" wp14:anchorId="2BA9A089" wp14:editId="25807373">
              <wp:extent cx="3692962" cy="1301465"/>
              <wp:effectExtent l="38100" t="38100" r="38100" b="38100"/>
              <wp:docPr id="3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4"/>
                      <a:srcRect t="18712" r="30591" b="48567"/>
                      <a:stretch>
                        <a:fillRect/>
                      </a:stretch>
                    </pic:blipFill>
                    <pic:spPr>
                      <a:xfrm>
                        <a:off x="0" y="0"/>
                        <a:ext cx="3692962" cy="1301465"/>
                      </a:xfrm>
                      <a:prstGeom prst="rect">
                        <a:avLst/>
                      </a:prstGeom>
                      <a:ln w="38100">
                        <a:solidFill>
                          <a:srgbClr val="000000"/>
                        </a:solidFill>
                        <a:prstDash val="solid"/>
                      </a:ln>
                    </pic:spPr>
                  </pic:pic>
                </a:graphicData>
              </a:graphic>
            </wp:inline>
          </w:drawing>
        </w:r>
      </w:del>
      <w:ins w:id="1802" w:author="Sue A Darby" w:date="2015-09-09T15:25:00Z">
        <w:r>
          <w:rPr>
            <w:noProof/>
          </w:rPr>
          <w:drawing>
            <wp:anchor distT="0" distB="0" distL="114300" distR="114300" simplePos="0" relativeHeight="251659264" behindDoc="0" locked="0" layoutInCell="0" hidden="0" allowOverlap="0" wp14:anchorId="4BD9C7C9" wp14:editId="7CD24F05">
              <wp:simplePos x="0" y="0"/>
              <wp:positionH relativeFrom="margin">
                <wp:posOffset>161925</wp:posOffset>
              </wp:positionH>
              <wp:positionV relativeFrom="paragraph">
                <wp:posOffset>1211580</wp:posOffset>
              </wp:positionV>
              <wp:extent cx="261257" cy="324806"/>
              <wp:effectExtent l="0" t="0" r="0" b="0"/>
              <wp:wrapNone/>
              <wp:docPr id="33" name="image91.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91.png" descr="https://cdn0.iconfinder.com/data/icons/trio-miscellaneous/32/reminder-3-512.png"/>
                      <pic:cNvPicPr preferRelativeResize="0"/>
                    </pic:nvPicPr>
                    <pic:blipFill>
                      <a:blip r:embed="rId7"/>
                      <a:srcRect l="18181" t="8139" r="14544" b="8222"/>
                      <a:stretch>
                        <a:fillRect/>
                      </a:stretch>
                    </pic:blipFill>
                    <pic:spPr>
                      <a:xfrm>
                        <a:off x="0" y="0"/>
                        <a:ext cx="261257" cy="324806"/>
                      </a:xfrm>
                      <a:prstGeom prst="rect">
                        <a:avLst/>
                      </a:prstGeom>
                      <a:ln/>
                    </pic:spPr>
                  </pic:pic>
                </a:graphicData>
              </a:graphic>
            </wp:anchor>
          </w:drawing>
        </w:r>
      </w:ins>
    </w:p>
    <w:p w14:paraId="308D0F17" w14:textId="77777777" w:rsidR="00933ABF" w:rsidRDefault="00617DEC" w:rsidP="00933ABF">
      <w:pPr>
        <w:numPr>
          <w:ilvl w:val="0"/>
          <w:numId w:val="3"/>
        </w:numPr>
        <w:spacing w:after="0"/>
        <w:ind w:hanging="360"/>
        <w:rPr>
          <w:sz w:val="20"/>
          <w:szCs w:val="20"/>
        </w:rPr>
        <w:pPrChange w:id="1803" w:author="Sue A Darby" w:date="2015-10-08T14:38:00Z">
          <w:pPr>
            <w:numPr>
              <w:numId w:val="16"/>
            </w:numPr>
            <w:ind w:left="720" w:hanging="360"/>
          </w:pPr>
        </w:pPrChange>
      </w:pPr>
      <w:r>
        <w:rPr>
          <w:sz w:val="20"/>
          <w:szCs w:val="20"/>
        </w:rPr>
        <w:t>Under Service Categories click on the “</w:t>
      </w:r>
      <w:r>
        <w:rPr>
          <w:color w:val="FF0000"/>
          <w:sz w:val="20"/>
          <w:szCs w:val="20"/>
        </w:rPr>
        <w:t>Click here</w:t>
      </w:r>
      <w:r>
        <w:rPr>
          <w:sz w:val="20"/>
          <w:szCs w:val="20"/>
        </w:rPr>
        <w:t xml:space="preserve"> to add one now” link</w:t>
      </w:r>
    </w:p>
    <w:p w14:paraId="2E88C2A5" w14:textId="77777777" w:rsidR="00933ABF" w:rsidRDefault="00617DEC" w:rsidP="00933ABF">
      <w:pPr>
        <w:spacing w:after="0"/>
        <w:jc w:val="center"/>
        <w:pPrChange w:id="1804" w:author="Sue A Darby" w:date="2015-10-08T14:38:00Z">
          <w:pPr/>
        </w:pPrChange>
      </w:pPr>
      <w:ins w:id="1805" w:author="Sue A Darby" w:date="2015-08-27T14:52:00Z">
        <w:r>
          <w:rPr>
            <w:noProof/>
          </w:rPr>
          <w:drawing>
            <wp:inline distT="0" distB="0" distL="0" distR="0" wp14:anchorId="2B2E6D53" wp14:editId="2F24E265">
              <wp:extent cx="6079563" cy="2386496"/>
              <wp:effectExtent l="38100" t="38100" r="38100" b="38100"/>
              <wp:docPr id="3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5"/>
                      <a:srcRect t="12587" r="26923" b="50475"/>
                      <a:stretch>
                        <a:fillRect/>
                      </a:stretch>
                    </pic:blipFill>
                    <pic:spPr>
                      <a:xfrm>
                        <a:off x="0" y="0"/>
                        <a:ext cx="6079563" cy="2386496"/>
                      </a:xfrm>
                      <a:prstGeom prst="rect">
                        <a:avLst/>
                      </a:prstGeom>
                      <a:ln w="38100">
                        <a:solidFill>
                          <a:srgbClr val="000000"/>
                        </a:solidFill>
                        <a:prstDash val="solid"/>
                      </a:ln>
                    </pic:spPr>
                  </pic:pic>
                </a:graphicData>
              </a:graphic>
            </wp:inline>
          </w:drawing>
        </w:r>
      </w:ins>
      <w:del w:id="1806" w:author="Sue A Darby" w:date="2015-08-27T14:52:00Z">
        <w:r>
          <w:rPr>
            <w:noProof/>
          </w:rPr>
          <w:drawing>
            <wp:inline distT="0" distB="0" distL="0" distR="0" wp14:anchorId="350DFCFB" wp14:editId="74AEFD2D">
              <wp:extent cx="4123934" cy="1820008"/>
              <wp:effectExtent l="0" t="0" r="0" b="0"/>
              <wp:docPr id="3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6"/>
                      <a:srcRect t="19373" r="30606" b="39690"/>
                      <a:stretch>
                        <a:fillRect/>
                      </a:stretch>
                    </pic:blipFill>
                    <pic:spPr>
                      <a:xfrm>
                        <a:off x="0" y="0"/>
                        <a:ext cx="4123934" cy="1820008"/>
                      </a:xfrm>
                      <a:prstGeom prst="rect">
                        <a:avLst/>
                      </a:prstGeom>
                      <a:ln/>
                    </pic:spPr>
                  </pic:pic>
                </a:graphicData>
              </a:graphic>
            </wp:inline>
          </w:drawing>
        </w:r>
      </w:del>
    </w:p>
    <w:p w14:paraId="4F9FECE3" w14:textId="77777777" w:rsidR="00933ABF" w:rsidRDefault="00617DEC" w:rsidP="00933ABF">
      <w:pPr>
        <w:numPr>
          <w:ilvl w:val="0"/>
          <w:numId w:val="3"/>
        </w:numPr>
        <w:spacing w:after="0"/>
        <w:ind w:hanging="360"/>
        <w:rPr>
          <w:ins w:id="1807" w:author="Sue A Darby" w:date="2015-09-02T09:02:00Z"/>
          <w:sz w:val="20"/>
          <w:szCs w:val="20"/>
        </w:rPr>
        <w:pPrChange w:id="1808" w:author="Sue A Darby" w:date="2015-10-08T14:38:00Z">
          <w:pPr>
            <w:numPr>
              <w:numId w:val="16"/>
            </w:numPr>
            <w:ind w:left="720" w:hanging="360"/>
          </w:pPr>
        </w:pPrChange>
      </w:pPr>
      <w:r>
        <w:rPr>
          <w:sz w:val="20"/>
          <w:szCs w:val="20"/>
        </w:rPr>
        <w:t>Choose the COS (Category of Service)</w:t>
      </w:r>
    </w:p>
    <w:p w14:paraId="454F9C1A" w14:textId="77777777" w:rsidR="00933ABF" w:rsidRDefault="00617DEC" w:rsidP="00933ABF">
      <w:pPr>
        <w:pStyle w:val="Heading3"/>
        <w:rPr>
          <w:b w:val="0"/>
        </w:rPr>
        <w:pPrChange w:id="1809" w:author="Sue A Darby" w:date="2015-10-08T14:38:00Z">
          <w:pPr>
            <w:numPr>
              <w:numId w:val="16"/>
            </w:numPr>
            <w:ind w:left="720" w:hanging="360"/>
          </w:pPr>
        </w:pPrChange>
      </w:pPr>
      <w:bookmarkStart w:id="1810" w:name="h.45jfvxd" w:colFirst="0" w:colLast="0"/>
      <w:bookmarkEnd w:id="1810"/>
      <w:ins w:id="1811" w:author="Sue A Darby" w:date="2015-09-02T09:02:00Z">
        <w:r>
          <w:t>Care Coordination (Individual)</w:t>
        </w:r>
      </w:ins>
    </w:p>
    <w:p w14:paraId="1A2470E8" w14:textId="77777777" w:rsidR="00933ABF" w:rsidRDefault="00617DEC" w:rsidP="00933ABF">
      <w:pPr>
        <w:numPr>
          <w:ilvl w:val="2"/>
          <w:numId w:val="39"/>
        </w:numPr>
        <w:spacing w:after="0"/>
        <w:ind w:hanging="180"/>
        <w:rPr>
          <w:sz w:val="20"/>
          <w:szCs w:val="20"/>
        </w:rPr>
        <w:pPrChange w:id="1812" w:author="Sue A Darby" w:date="2015-10-08T14:38:00Z">
          <w:pPr>
            <w:numPr>
              <w:ilvl w:val="1"/>
              <w:numId w:val="16"/>
            </w:numPr>
            <w:ind w:left="1440" w:hanging="360"/>
          </w:pPr>
        </w:pPrChange>
      </w:pPr>
      <w:r>
        <w:rPr>
          <w:sz w:val="20"/>
          <w:szCs w:val="20"/>
        </w:rPr>
        <w:t>COS – Care Coordination (Individual)</w:t>
      </w:r>
    </w:p>
    <w:p w14:paraId="030C377F" w14:textId="77777777" w:rsidR="00933ABF" w:rsidRDefault="00617DEC" w:rsidP="00933ABF">
      <w:pPr>
        <w:numPr>
          <w:ilvl w:val="2"/>
          <w:numId w:val="39"/>
        </w:numPr>
        <w:spacing w:after="0"/>
        <w:ind w:hanging="180"/>
        <w:rPr>
          <w:sz w:val="20"/>
          <w:szCs w:val="20"/>
        </w:rPr>
        <w:pPrChange w:id="1813" w:author="Sue A Darby" w:date="2015-10-08T14:38:00Z">
          <w:pPr>
            <w:numPr>
              <w:ilvl w:val="1"/>
              <w:numId w:val="16"/>
            </w:numPr>
            <w:ind w:left="1440" w:hanging="360"/>
          </w:pPr>
        </w:pPrChange>
      </w:pPr>
      <w:r>
        <w:rPr>
          <w:sz w:val="20"/>
          <w:szCs w:val="20"/>
        </w:rPr>
        <w:t>Add the status (Inactive – Certified but Enrollment Pending)</w:t>
      </w:r>
    </w:p>
    <w:p w14:paraId="06B9B3FE" w14:textId="77777777" w:rsidR="00933ABF" w:rsidRDefault="00617DEC" w:rsidP="00933ABF">
      <w:pPr>
        <w:numPr>
          <w:ilvl w:val="2"/>
          <w:numId w:val="39"/>
        </w:numPr>
        <w:spacing w:after="0"/>
        <w:ind w:hanging="180"/>
        <w:rPr>
          <w:sz w:val="20"/>
          <w:szCs w:val="20"/>
        </w:rPr>
        <w:pPrChange w:id="1814" w:author="Sue A Darby" w:date="2015-10-08T14:38:00Z">
          <w:pPr>
            <w:numPr>
              <w:ilvl w:val="1"/>
              <w:numId w:val="16"/>
            </w:numPr>
            <w:ind w:left="1440" w:hanging="360"/>
          </w:pPr>
        </w:pPrChange>
      </w:pPr>
      <w:r>
        <w:rPr>
          <w:sz w:val="20"/>
          <w:szCs w:val="20"/>
        </w:rPr>
        <w:t>Add the start and end dates of the certification</w:t>
      </w:r>
    </w:p>
    <w:p w14:paraId="1D3ADB3D" w14:textId="77777777" w:rsidR="00933ABF" w:rsidRDefault="00617DEC" w:rsidP="00933ABF">
      <w:pPr>
        <w:numPr>
          <w:ilvl w:val="2"/>
          <w:numId w:val="39"/>
        </w:numPr>
        <w:spacing w:after="0"/>
        <w:ind w:hanging="180"/>
        <w:rPr>
          <w:ins w:id="1815" w:author="Sue A Darby" w:date="2015-09-01T13:39:00Z"/>
          <w:sz w:val="20"/>
          <w:szCs w:val="20"/>
        </w:rPr>
        <w:pPrChange w:id="1816" w:author="Sue A Darby" w:date="2015-10-08T14:38:00Z">
          <w:pPr>
            <w:numPr>
              <w:ilvl w:val="1"/>
              <w:numId w:val="16"/>
            </w:numPr>
            <w:ind w:left="1440" w:hanging="360"/>
          </w:pPr>
        </w:pPrChange>
      </w:pPr>
      <w:r>
        <w:rPr>
          <w:sz w:val="20"/>
          <w:szCs w:val="20"/>
        </w:rPr>
        <w:t>Choose the type of waiver clients to be served</w:t>
      </w:r>
    </w:p>
    <w:p w14:paraId="75F973F6" w14:textId="77777777" w:rsidR="00933ABF" w:rsidRDefault="00617DEC" w:rsidP="00933ABF">
      <w:pPr>
        <w:numPr>
          <w:ilvl w:val="2"/>
          <w:numId w:val="39"/>
        </w:numPr>
        <w:spacing w:after="0"/>
        <w:ind w:hanging="180"/>
        <w:rPr>
          <w:sz w:val="20"/>
          <w:szCs w:val="20"/>
        </w:rPr>
        <w:pPrChange w:id="1817" w:author="Sue A Darby" w:date="2015-10-08T14:38:00Z">
          <w:pPr>
            <w:numPr>
              <w:ilvl w:val="1"/>
              <w:numId w:val="16"/>
            </w:numPr>
            <w:ind w:left="1440" w:hanging="360"/>
          </w:pPr>
        </w:pPrChange>
      </w:pPr>
      <w:ins w:id="1818" w:author="Sue A Darby" w:date="2015-09-01T13:39:00Z">
        <w:r>
          <w:rPr>
            <w:sz w:val="20"/>
            <w:szCs w:val="20"/>
          </w:rPr>
          <w:t xml:space="preserve">Save </w:t>
        </w:r>
      </w:ins>
    </w:p>
    <w:p w14:paraId="7DE299E4" w14:textId="77777777" w:rsidR="00933ABF" w:rsidRDefault="00617DEC" w:rsidP="00933ABF">
      <w:pPr>
        <w:spacing w:after="0"/>
        <w:jc w:val="center"/>
        <w:rPr>
          <w:del w:id="1819" w:author="Sue A Darby" w:date="2015-08-27T14:54:00Z"/>
        </w:rPr>
        <w:pPrChange w:id="1820" w:author="Sue A Darby" w:date="2015-10-08T14:38:00Z">
          <w:pPr/>
        </w:pPrChange>
      </w:pPr>
      <w:del w:id="1821" w:author="Sue A Darby" w:date="2015-08-27T14:53:00Z">
        <w:r>
          <w:rPr>
            <w:noProof/>
          </w:rPr>
          <w:drawing>
            <wp:inline distT="0" distB="0" distL="0" distR="0" wp14:anchorId="783398F0" wp14:editId="6E7F171C">
              <wp:extent cx="5229494" cy="2839400"/>
              <wp:effectExtent l="38100" t="38100" r="38100" b="38100"/>
              <wp:docPr id="3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7"/>
                      <a:srcRect t="19018" r="30505" b="30874"/>
                      <a:stretch>
                        <a:fillRect/>
                      </a:stretch>
                    </pic:blipFill>
                    <pic:spPr>
                      <a:xfrm>
                        <a:off x="0" y="0"/>
                        <a:ext cx="5229494" cy="2839400"/>
                      </a:xfrm>
                      <a:prstGeom prst="rect">
                        <a:avLst/>
                      </a:prstGeom>
                      <a:ln w="38100">
                        <a:solidFill>
                          <a:srgbClr val="000000"/>
                        </a:solidFill>
                        <a:prstDash val="solid"/>
                      </a:ln>
                    </pic:spPr>
                  </pic:pic>
                </a:graphicData>
              </a:graphic>
            </wp:inline>
          </w:drawing>
        </w:r>
      </w:del>
      <w:ins w:id="1822" w:author="Sue A Darby" w:date="2015-08-27T14:53:00Z">
        <w:r>
          <w:rPr>
            <w:noProof/>
          </w:rPr>
          <w:drawing>
            <wp:inline distT="0" distB="0" distL="0" distR="0" wp14:anchorId="1CA68AFB" wp14:editId="3C2E71C3">
              <wp:extent cx="6000750" cy="3356584"/>
              <wp:effectExtent l="38100" t="38100" r="38100" b="3810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8"/>
                      <a:srcRect t="11762" r="29807" b="37680"/>
                      <a:stretch>
                        <a:fillRect/>
                      </a:stretch>
                    </pic:blipFill>
                    <pic:spPr>
                      <a:xfrm>
                        <a:off x="0" y="0"/>
                        <a:ext cx="6000750" cy="3356584"/>
                      </a:xfrm>
                      <a:prstGeom prst="rect">
                        <a:avLst/>
                      </a:prstGeom>
                      <a:ln w="38100">
                        <a:solidFill>
                          <a:srgbClr val="000000"/>
                        </a:solidFill>
                        <a:prstDash val="solid"/>
                      </a:ln>
                    </pic:spPr>
                  </pic:pic>
                </a:graphicData>
              </a:graphic>
            </wp:inline>
          </w:drawing>
        </w:r>
      </w:ins>
      <w:del w:id="1823" w:author="Sue A Darby" w:date="2015-08-27T14:54:00Z">
        <w:r>
          <w:rPr>
            <w:noProof/>
          </w:rPr>
          <w:drawing>
            <wp:inline distT="0" distB="0" distL="0" distR="0" wp14:anchorId="5CCF109E" wp14:editId="0EBD61E1">
              <wp:extent cx="5196911" cy="2879555"/>
              <wp:effectExtent l="38100" t="38100" r="38100" b="38100"/>
              <wp:docPr id="4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t="18405" r="29793" b="29732"/>
                      <a:stretch>
                        <a:fillRect/>
                      </a:stretch>
                    </pic:blipFill>
                    <pic:spPr>
                      <a:xfrm>
                        <a:off x="0" y="0"/>
                        <a:ext cx="5196911" cy="2879555"/>
                      </a:xfrm>
                      <a:prstGeom prst="rect">
                        <a:avLst/>
                      </a:prstGeom>
                      <a:ln w="38100">
                        <a:solidFill>
                          <a:srgbClr val="000000"/>
                        </a:solidFill>
                        <a:prstDash val="solid"/>
                      </a:ln>
                    </pic:spPr>
                  </pic:pic>
                </a:graphicData>
              </a:graphic>
            </wp:inline>
          </w:drawing>
        </w:r>
      </w:del>
    </w:p>
    <w:p w14:paraId="7936A940" w14:textId="77777777" w:rsidR="00933ABF" w:rsidRDefault="00617DEC">
      <w:del w:id="1824" w:author="Sue A Darby" w:date="2015-08-27T14:54:00Z">
        <w:r>
          <w:br w:type="page"/>
        </w:r>
      </w:del>
    </w:p>
    <w:p w14:paraId="4107EBF8" w14:textId="77777777" w:rsidR="00933ABF" w:rsidRDefault="00933ABF" w:rsidP="00933ABF">
      <w:pPr>
        <w:spacing w:after="0"/>
        <w:pPrChange w:id="1825" w:author="Sue A Darby" w:date="2015-10-08T14:38:00Z">
          <w:pPr/>
        </w:pPrChange>
      </w:pPr>
    </w:p>
    <w:p w14:paraId="67F45C56" w14:textId="77777777" w:rsidR="00933ABF" w:rsidRDefault="00617DEC" w:rsidP="00933ABF">
      <w:pPr>
        <w:pStyle w:val="Heading3"/>
        <w:spacing w:before="0"/>
        <w:rPr>
          <w:ins w:id="1826" w:author="Sue A Darby" w:date="2015-09-02T09:02:00Z"/>
          <w:b w:val="0"/>
        </w:rPr>
        <w:pPrChange w:id="1827" w:author="Sue A Darby" w:date="2015-10-08T14:38:00Z">
          <w:pPr>
            <w:numPr>
              <w:numId w:val="16"/>
            </w:numPr>
            <w:ind w:left="720" w:hanging="360"/>
          </w:pPr>
        </w:pPrChange>
      </w:pPr>
      <w:bookmarkStart w:id="1828" w:name="h.2koq656" w:colFirst="0" w:colLast="0"/>
      <w:bookmarkEnd w:id="1828"/>
      <w:ins w:id="1829" w:author="Sue A Darby" w:date="2015-09-02T09:02:00Z">
        <w:r>
          <w:t>Care Coordination (Agency)</w:t>
        </w:r>
      </w:ins>
    </w:p>
    <w:p w14:paraId="248747E1" w14:textId="77777777" w:rsidR="00933ABF" w:rsidRDefault="00617DEC" w:rsidP="00933ABF">
      <w:pPr>
        <w:spacing w:after="0"/>
        <w:rPr>
          <w:ins w:id="1830" w:author="Sue A Darby" w:date="2015-09-02T09:02:00Z"/>
        </w:rPr>
        <w:pPrChange w:id="1831" w:author="Sue A Darby" w:date="2015-10-08T14:38:00Z">
          <w:pPr>
            <w:numPr>
              <w:numId w:val="16"/>
            </w:numPr>
            <w:ind w:left="720" w:hanging="360"/>
          </w:pPr>
        </w:pPrChange>
      </w:pPr>
      <w:ins w:id="1832" w:author="Sue A Darby" w:date="2015-09-02T09:02:00Z">
        <w:r>
          <w:t>Core waiver</w:t>
        </w:r>
      </w:ins>
    </w:p>
    <w:p w14:paraId="74DD4725" w14:textId="77777777" w:rsidR="00933ABF" w:rsidRDefault="00617DEC" w:rsidP="00933ABF">
      <w:pPr>
        <w:pStyle w:val="Heading3"/>
        <w:spacing w:before="0"/>
        <w:rPr>
          <w:ins w:id="1833" w:author="Sue A Darby" w:date="2015-09-02T09:02:00Z"/>
          <w:b w:val="0"/>
        </w:rPr>
        <w:pPrChange w:id="1834" w:author="Sue A Darby" w:date="2015-10-08T14:38:00Z">
          <w:pPr>
            <w:numPr>
              <w:numId w:val="16"/>
            </w:numPr>
            <w:ind w:left="720" w:hanging="360"/>
          </w:pPr>
        </w:pPrChange>
      </w:pPr>
      <w:bookmarkStart w:id="1835" w:name="h.zu0gcz" w:colFirst="0" w:colLast="0"/>
      <w:bookmarkEnd w:id="1835"/>
      <w:ins w:id="1836" w:author="Sue A Darby" w:date="2015-09-02T09:02:00Z">
        <w:r>
          <w:t>PCA</w:t>
        </w:r>
      </w:ins>
    </w:p>
    <w:p w14:paraId="67FF506C" w14:textId="77777777" w:rsidR="00933ABF" w:rsidRDefault="00617DEC" w:rsidP="00933ABF">
      <w:pPr>
        <w:spacing w:after="0"/>
        <w:rPr>
          <w:ins w:id="1837" w:author="Sue A Darby" w:date="2015-09-02T09:02:00Z"/>
        </w:rPr>
        <w:pPrChange w:id="1838" w:author="Sue A Darby" w:date="2015-10-08T14:38:00Z">
          <w:pPr>
            <w:numPr>
              <w:numId w:val="16"/>
            </w:numPr>
            <w:ind w:left="720" w:hanging="360"/>
          </w:pPr>
        </w:pPrChange>
      </w:pPr>
      <w:ins w:id="1839" w:author="Sue A Darby" w:date="2015-09-02T09:02:00Z">
        <w:r>
          <w:t>AB or CD on front page</w:t>
        </w:r>
      </w:ins>
    </w:p>
    <w:p w14:paraId="48BD3459" w14:textId="77777777" w:rsidR="00933ABF" w:rsidRDefault="00617DEC" w:rsidP="00933ABF">
      <w:pPr>
        <w:spacing w:after="0"/>
        <w:rPr>
          <w:ins w:id="1840" w:author="Sue A Darby" w:date="2015-09-02T09:02:00Z"/>
        </w:rPr>
        <w:pPrChange w:id="1841" w:author="Sue A Darby" w:date="2015-10-08T14:38:00Z">
          <w:pPr>
            <w:numPr>
              <w:numId w:val="16"/>
            </w:numPr>
            <w:ind w:left="720" w:hanging="360"/>
          </w:pPr>
        </w:pPrChange>
      </w:pPr>
      <w:ins w:id="1842" w:author="Sue A Darby" w:date="2015-09-02T09:02:00Z">
        <w:r>
          <w:t>As a service type</w:t>
        </w:r>
      </w:ins>
    </w:p>
    <w:p w14:paraId="1D8E1081" w14:textId="77777777" w:rsidR="00933ABF" w:rsidRDefault="00617DEC" w:rsidP="00933ABF">
      <w:pPr>
        <w:pStyle w:val="Heading3"/>
        <w:spacing w:before="0"/>
        <w:rPr>
          <w:ins w:id="1843" w:author="Sue A Darby" w:date="2015-09-02T09:02:00Z"/>
          <w:b w:val="0"/>
        </w:rPr>
        <w:pPrChange w:id="1844" w:author="Sue A Darby" w:date="2015-10-08T14:38:00Z">
          <w:pPr>
            <w:numPr>
              <w:numId w:val="16"/>
            </w:numPr>
            <w:ind w:left="720" w:hanging="360"/>
          </w:pPr>
        </w:pPrChange>
      </w:pPr>
      <w:bookmarkStart w:id="1845" w:name="h.3jtnz0s" w:colFirst="0" w:colLast="0"/>
      <w:bookmarkEnd w:id="1845"/>
      <w:ins w:id="1846" w:author="Sue A Darby" w:date="2015-09-02T09:02:00Z">
        <w:r>
          <w:t>Respite</w:t>
        </w:r>
      </w:ins>
    </w:p>
    <w:p w14:paraId="6E1BD3FE" w14:textId="77777777" w:rsidR="00933ABF" w:rsidRDefault="00617DEC" w:rsidP="00933ABF">
      <w:pPr>
        <w:spacing w:after="0"/>
        <w:rPr>
          <w:ins w:id="1847" w:author="Sue A Darby" w:date="2015-09-02T09:02:00Z"/>
        </w:rPr>
        <w:pPrChange w:id="1848" w:author="Sue A Darby" w:date="2015-10-08T14:38:00Z">
          <w:pPr>
            <w:numPr>
              <w:numId w:val="16"/>
            </w:numPr>
            <w:ind w:left="720" w:hanging="360"/>
          </w:pPr>
        </w:pPrChange>
      </w:pPr>
      <w:ins w:id="1849" w:author="Sue A Darby" w:date="2015-09-02T09:02:00Z">
        <w:r>
          <w:rPr>
            <w:noProof/>
          </w:rPr>
          <w:drawing>
            <wp:inline distT="0" distB="0" distL="0" distR="0" wp14:anchorId="1260BE79" wp14:editId="2477D13F">
              <wp:extent cx="264668" cy="329047"/>
              <wp:effectExtent l="0" t="0" r="0" b="0"/>
              <wp:docPr id="41" name="image99.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99.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Dates</w:t>
        </w:r>
      </w:ins>
    </w:p>
    <w:p w14:paraId="3CA09AC7" w14:textId="77777777" w:rsidR="00933ABF" w:rsidRDefault="00617DEC" w:rsidP="00933ABF">
      <w:pPr>
        <w:spacing w:after="0"/>
        <w:rPr>
          <w:ins w:id="1850" w:author="Sue A Darby" w:date="2015-09-02T09:02:00Z"/>
        </w:rPr>
        <w:pPrChange w:id="1851" w:author="Sue A Darby" w:date="2015-10-08T14:38:00Z">
          <w:pPr>
            <w:numPr>
              <w:numId w:val="16"/>
            </w:numPr>
            <w:ind w:left="720" w:hanging="360"/>
          </w:pPr>
        </w:pPrChange>
      </w:pPr>
      <w:ins w:id="1852" w:author="Sue A Darby" w:date="2015-09-02T09:02:00Z">
        <w:r>
          <w:t>Types family or plain</w:t>
        </w:r>
      </w:ins>
    </w:p>
    <w:p w14:paraId="785EA685" w14:textId="77777777" w:rsidR="00933ABF" w:rsidRDefault="00617DEC" w:rsidP="00933ABF">
      <w:pPr>
        <w:pStyle w:val="Heading3"/>
        <w:spacing w:before="0"/>
        <w:rPr>
          <w:ins w:id="1853" w:author="Sue A Darby" w:date="2015-09-02T09:02:00Z"/>
          <w:b w:val="0"/>
        </w:rPr>
        <w:pPrChange w:id="1854" w:author="Sue A Darby" w:date="2015-10-08T14:38:00Z">
          <w:pPr>
            <w:numPr>
              <w:numId w:val="16"/>
            </w:numPr>
            <w:ind w:left="720" w:hanging="360"/>
          </w:pPr>
        </w:pPrChange>
      </w:pPr>
      <w:bookmarkStart w:id="1855" w:name="h.1yyy98l" w:colFirst="0" w:colLast="0"/>
      <w:bookmarkEnd w:id="1855"/>
      <w:ins w:id="1856" w:author="Sue A Darby" w:date="2015-09-02T09:02:00Z">
        <w:r>
          <w:t>Day Habilitation</w:t>
        </w:r>
      </w:ins>
    </w:p>
    <w:p w14:paraId="6227418A" w14:textId="77777777" w:rsidR="00933ABF" w:rsidRDefault="00617DEC" w:rsidP="00933ABF">
      <w:pPr>
        <w:spacing w:after="0"/>
        <w:rPr>
          <w:ins w:id="1857" w:author="Sue A Darby" w:date="2015-09-02T09:02:00Z"/>
        </w:rPr>
        <w:pPrChange w:id="1858" w:author="Sue A Darby" w:date="2015-10-08T14:38:00Z">
          <w:pPr>
            <w:numPr>
              <w:numId w:val="16"/>
            </w:numPr>
            <w:ind w:left="720" w:hanging="360"/>
          </w:pPr>
        </w:pPrChange>
      </w:pPr>
      <w:ins w:id="1859" w:author="Sue A Darby" w:date="2015-09-02T09:02:00Z">
        <w:r>
          <w:rPr>
            <w:noProof/>
          </w:rPr>
          <w:drawing>
            <wp:inline distT="0" distB="0" distL="0" distR="0" wp14:anchorId="23A31496" wp14:editId="425988E5">
              <wp:extent cx="264668" cy="329047"/>
              <wp:effectExtent l="0" t="0" r="0" b="0"/>
              <wp:docPr id="42" name="image100.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0.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Dates</w:t>
        </w:r>
      </w:ins>
    </w:p>
    <w:p w14:paraId="170A237A" w14:textId="77777777" w:rsidR="00933ABF" w:rsidRDefault="00617DEC" w:rsidP="00933ABF">
      <w:pPr>
        <w:spacing w:after="0"/>
        <w:rPr>
          <w:ins w:id="1860" w:author="Sue A Darby" w:date="2015-09-02T09:02:00Z"/>
        </w:rPr>
        <w:pPrChange w:id="1861" w:author="Sue A Darby" w:date="2015-10-08T14:38:00Z">
          <w:pPr>
            <w:numPr>
              <w:numId w:val="16"/>
            </w:numPr>
            <w:ind w:left="720" w:hanging="360"/>
          </w:pPr>
        </w:pPrChange>
      </w:pPr>
      <w:ins w:id="1862" w:author="Sue A Darby" w:date="2015-09-02T09:02:00Z">
        <w:r>
          <w:t>Site or community</w:t>
        </w:r>
      </w:ins>
    </w:p>
    <w:p w14:paraId="7AFFB8B6" w14:textId="77777777" w:rsidR="00933ABF" w:rsidRDefault="00617DEC" w:rsidP="00933ABF">
      <w:pPr>
        <w:pStyle w:val="Heading3"/>
        <w:spacing w:before="0"/>
        <w:rPr>
          <w:ins w:id="1863" w:author="Sue A Darby" w:date="2015-09-02T09:02:00Z"/>
          <w:b w:val="0"/>
        </w:rPr>
        <w:pPrChange w:id="1864" w:author="Sue A Darby" w:date="2015-10-08T14:38:00Z">
          <w:pPr>
            <w:numPr>
              <w:numId w:val="16"/>
            </w:numPr>
            <w:ind w:left="720" w:hanging="360"/>
          </w:pPr>
        </w:pPrChange>
      </w:pPr>
      <w:bookmarkStart w:id="1865" w:name="h.4iylrwe" w:colFirst="0" w:colLast="0"/>
      <w:bookmarkEnd w:id="1865"/>
      <w:ins w:id="1866" w:author="Sue A Darby" w:date="2015-09-02T09:02:00Z">
        <w:r>
          <w:t>Residential Habilitation</w:t>
        </w:r>
      </w:ins>
    </w:p>
    <w:p w14:paraId="3F5E2391" w14:textId="77777777" w:rsidR="00933ABF" w:rsidRDefault="00617DEC" w:rsidP="00933ABF">
      <w:pPr>
        <w:spacing w:after="0"/>
        <w:rPr>
          <w:ins w:id="1867" w:author="Sue A Darby" w:date="2015-09-02T09:02:00Z"/>
        </w:rPr>
        <w:pPrChange w:id="1868" w:author="Sue A Darby" w:date="2015-10-08T14:38:00Z">
          <w:pPr>
            <w:numPr>
              <w:numId w:val="16"/>
            </w:numPr>
            <w:ind w:left="720" w:hanging="360"/>
          </w:pPr>
        </w:pPrChange>
      </w:pPr>
      <w:ins w:id="1869" w:author="Sue A Darby" w:date="2015-09-02T09:02:00Z">
        <w:r>
          <w:t>The 4 types</w:t>
        </w:r>
      </w:ins>
    </w:p>
    <w:p w14:paraId="1987387C" w14:textId="77777777" w:rsidR="00933ABF" w:rsidRDefault="00617DEC" w:rsidP="00933ABF">
      <w:pPr>
        <w:spacing w:after="0"/>
        <w:rPr>
          <w:ins w:id="1870" w:author="Sue A Darby" w:date="2015-09-02T09:02:00Z"/>
        </w:rPr>
        <w:pPrChange w:id="1871" w:author="Sue A Darby" w:date="2015-10-08T14:38:00Z">
          <w:pPr>
            <w:numPr>
              <w:numId w:val="16"/>
            </w:numPr>
            <w:ind w:left="720" w:hanging="360"/>
          </w:pPr>
        </w:pPrChange>
      </w:pPr>
      <w:ins w:id="1872" w:author="Sue A Darby" w:date="2015-09-02T09:02:00Z">
        <w:r>
          <w:t>Front page licenses</w:t>
        </w:r>
      </w:ins>
    </w:p>
    <w:p w14:paraId="738EB979" w14:textId="77777777" w:rsidR="00933ABF" w:rsidRDefault="00617DEC" w:rsidP="00933ABF">
      <w:pPr>
        <w:spacing w:after="0"/>
        <w:rPr>
          <w:ins w:id="1873" w:author="Sue A Darby" w:date="2015-09-02T09:02:00Z"/>
        </w:rPr>
        <w:pPrChange w:id="1874" w:author="Sue A Darby" w:date="2015-10-08T14:38:00Z">
          <w:pPr>
            <w:numPr>
              <w:numId w:val="16"/>
            </w:numPr>
            <w:ind w:left="720" w:hanging="360"/>
          </w:pPr>
        </w:pPrChange>
      </w:pPr>
      <w:ins w:id="1875" w:author="Sue A Darby" w:date="2015-09-02T09:02:00Z">
        <w:r>
          <w:rPr>
            <w:noProof/>
          </w:rPr>
          <w:drawing>
            <wp:inline distT="0" distB="0" distL="0" distR="0" wp14:anchorId="7FE5A130" wp14:editId="2765B323">
              <wp:extent cx="264668" cy="329047"/>
              <wp:effectExtent l="0" t="0" r="0" b="0"/>
              <wp:docPr id="32" name="image90.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90.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Types and Link between home and agency</w:t>
        </w:r>
      </w:ins>
    </w:p>
    <w:p w14:paraId="456E3B49" w14:textId="77777777" w:rsidR="00933ABF" w:rsidRDefault="00617DEC" w:rsidP="00933ABF">
      <w:pPr>
        <w:pStyle w:val="Heading3"/>
        <w:spacing w:before="0"/>
        <w:rPr>
          <w:ins w:id="1876" w:author="Sue A Darby" w:date="2015-09-02T09:02:00Z"/>
          <w:b w:val="0"/>
        </w:rPr>
        <w:pPrChange w:id="1877" w:author="Sue A Darby" w:date="2015-10-08T14:38:00Z">
          <w:pPr>
            <w:numPr>
              <w:numId w:val="16"/>
            </w:numPr>
            <w:ind w:left="720" w:hanging="360"/>
          </w:pPr>
        </w:pPrChange>
      </w:pPr>
      <w:bookmarkStart w:id="1878" w:name="h.2y3w247" w:colFirst="0" w:colLast="0"/>
      <w:bookmarkEnd w:id="1878"/>
      <w:ins w:id="1879" w:author="Sue A Darby" w:date="2015-09-02T09:02:00Z">
        <w:r>
          <w:t>RSL</w:t>
        </w:r>
      </w:ins>
    </w:p>
    <w:p w14:paraId="30E541C0" w14:textId="77777777" w:rsidR="00933ABF" w:rsidRDefault="00617DEC" w:rsidP="00933ABF">
      <w:pPr>
        <w:spacing w:after="0"/>
        <w:rPr>
          <w:ins w:id="1880" w:author="Sue A Darby" w:date="2015-09-02T09:02:00Z"/>
        </w:rPr>
        <w:pPrChange w:id="1881" w:author="Sue A Darby" w:date="2015-10-08T14:38:00Z">
          <w:pPr>
            <w:numPr>
              <w:numId w:val="16"/>
            </w:numPr>
            <w:ind w:left="720" w:hanging="360"/>
          </w:pPr>
        </w:pPrChange>
      </w:pPr>
      <w:ins w:id="1882" w:author="Sue A Darby" w:date="2015-09-02T09:02:00Z">
        <w:r>
          <w:t>Types and licenses</w:t>
        </w:r>
      </w:ins>
    </w:p>
    <w:p w14:paraId="6618419B" w14:textId="77777777" w:rsidR="00933ABF" w:rsidRDefault="00617DEC" w:rsidP="00933ABF">
      <w:pPr>
        <w:pStyle w:val="Heading3"/>
        <w:spacing w:before="0"/>
        <w:rPr>
          <w:ins w:id="1883" w:author="Sue A Darby" w:date="2015-09-02T09:02:00Z"/>
          <w:b w:val="0"/>
        </w:rPr>
        <w:pPrChange w:id="1884" w:author="Sue A Darby" w:date="2015-10-08T14:38:00Z">
          <w:pPr>
            <w:numPr>
              <w:numId w:val="16"/>
            </w:numPr>
            <w:ind w:left="720" w:hanging="360"/>
          </w:pPr>
        </w:pPrChange>
      </w:pPr>
      <w:bookmarkStart w:id="1885" w:name="h.1d96cc0" w:colFirst="0" w:colLast="0"/>
      <w:bookmarkEnd w:id="1885"/>
      <w:ins w:id="1886" w:author="Sue A Darby" w:date="2015-09-02T09:02:00Z">
        <w:r>
          <w:t>All other services</w:t>
        </w:r>
      </w:ins>
    </w:p>
    <w:p w14:paraId="4B99D5DD" w14:textId="77777777" w:rsidR="00933ABF" w:rsidRDefault="00617DEC" w:rsidP="00933ABF">
      <w:pPr>
        <w:spacing w:after="0"/>
        <w:rPr>
          <w:ins w:id="1887" w:author="Sue A Darby" w:date="2015-09-02T09:02:00Z"/>
        </w:rPr>
        <w:pPrChange w:id="1888" w:author="Sue A Darby" w:date="2015-10-08T14:38:00Z">
          <w:pPr>
            <w:numPr>
              <w:numId w:val="16"/>
            </w:numPr>
            <w:ind w:left="720" w:hanging="360"/>
          </w:pPr>
        </w:pPrChange>
      </w:pPr>
      <w:ins w:id="1889" w:author="Sue A Darby" w:date="2015-09-02T09:02:00Z">
        <w:r>
          <w:t>Core waiver</w:t>
        </w:r>
      </w:ins>
    </w:p>
    <w:p w14:paraId="67AE511B" w14:textId="77777777" w:rsidR="00933ABF" w:rsidRDefault="00617DEC" w:rsidP="00933ABF">
      <w:pPr>
        <w:pStyle w:val="Heading2"/>
        <w:spacing w:before="0"/>
        <w:rPr>
          <w:ins w:id="1890" w:author="Sue A Darby" w:date="2015-09-02T09:02:00Z"/>
          <w:b w:val="0"/>
        </w:rPr>
        <w:pPrChange w:id="1891" w:author="Sue A Darby" w:date="2015-10-08T14:38:00Z">
          <w:pPr>
            <w:numPr>
              <w:numId w:val="16"/>
            </w:numPr>
            <w:ind w:left="720" w:hanging="360"/>
          </w:pPr>
        </w:pPrChange>
      </w:pPr>
      <w:bookmarkStart w:id="1892" w:name="h.3x8tuzt" w:colFirst="0" w:colLast="0"/>
      <w:bookmarkEnd w:id="1892"/>
      <w:ins w:id="1893" w:author="Sue A Darby" w:date="2015-09-02T09:02:00Z">
        <w:r>
          <w:rPr>
            <w:noProof/>
          </w:rPr>
          <w:drawing>
            <wp:inline distT="0" distB="0" distL="0" distR="0" wp14:anchorId="03961392" wp14:editId="2F7970F4">
              <wp:extent cx="264668" cy="329047"/>
              <wp:effectExtent l="0" t="0" r="0" b="0"/>
              <wp:docPr id="23" name="image47.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47.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Linking Providers Care Coordinators and Residential Habilitation Homes</w:t>
        </w:r>
      </w:ins>
    </w:p>
    <w:p w14:paraId="256A6023" w14:textId="77777777" w:rsidR="00933ABF" w:rsidRDefault="00617DEC" w:rsidP="00933ABF">
      <w:pPr>
        <w:rPr>
          <w:ins w:id="1894" w:author="Sue A Darby" w:date="2015-09-02T09:02:00Z"/>
        </w:rPr>
        <w:pPrChange w:id="1895" w:author="Sue A Darby" w:date="2015-10-08T14:52:00Z">
          <w:pPr>
            <w:numPr>
              <w:numId w:val="16"/>
            </w:numPr>
            <w:ind w:left="720" w:hanging="360"/>
          </w:pPr>
        </w:pPrChange>
      </w:pPr>
      <w:bookmarkStart w:id="1896" w:name="h.2ce457m" w:colFirst="0" w:colLast="0"/>
      <w:bookmarkEnd w:id="1896"/>
      <w:ins w:id="1897" w:author="Sue A Darby" w:date="2015-09-02T09:02:00Z">
        <w:r>
          <w:t>Notes on how to check affiliation, where to find the renderers vs agencies one is hones attached to the HC that is certified and the other is the agencies a home is attached to</w:t>
        </w:r>
      </w:ins>
    </w:p>
    <w:p w14:paraId="7CF6E4B2" w14:textId="77777777" w:rsidR="00933ABF" w:rsidRDefault="00617DEC" w:rsidP="00933ABF">
      <w:pPr>
        <w:pStyle w:val="Heading3"/>
        <w:spacing w:before="0"/>
        <w:rPr>
          <w:ins w:id="1898" w:author="Sue A Darby" w:date="2015-09-02T09:02:00Z"/>
          <w:b w:val="0"/>
        </w:rPr>
        <w:pPrChange w:id="1899" w:author="Sue A Darby" w:date="2015-10-08T14:38:00Z">
          <w:pPr>
            <w:numPr>
              <w:numId w:val="16"/>
            </w:numPr>
            <w:ind w:left="720" w:hanging="360"/>
          </w:pPr>
        </w:pPrChange>
      </w:pPr>
      <w:bookmarkStart w:id="1900" w:name="h.rjefff" w:colFirst="0" w:colLast="0"/>
      <w:bookmarkEnd w:id="1900"/>
      <w:ins w:id="1901" w:author="Sue A Darby" w:date="2015-09-02T09:02:00Z">
        <w:r>
          <w:t>Agents, Agencies and Renderers</w:t>
        </w:r>
      </w:ins>
    </w:p>
    <w:p w14:paraId="26B07388" w14:textId="77777777" w:rsidR="00933ABF" w:rsidRDefault="00617DEC" w:rsidP="00933ABF">
      <w:pPr>
        <w:numPr>
          <w:ilvl w:val="0"/>
          <w:numId w:val="3"/>
        </w:numPr>
        <w:spacing w:after="0"/>
        <w:ind w:hanging="360"/>
        <w:rPr>
          <w:sz w:val="20"/>
          <w:szCs w:val="20"/>
        </w:rPr>
        <w:pPrChange w:id="1902" w:author="Sue A Darby" w:date="2015-10-08T14:38:00Z">
          <w:pPr>
            <w:numPr>
              <w:numId w:val="16"/>
            </w:numPr>
            <w:ind w:left="720" w:hanging="360"/>
          </w:pPr>
        </w:pPrChange>
      </w:pPr>
      <w:r>
        <w:rPr>
          <w:sz w:val="20"/>
          <w:szCs w:val="20"/>
        </w:rPr>
        <w:t>To link a Care Coordinator to an Agency go to th</w:t>
      </w:r>
      <w:r>
        <w:rPr>
          <w:sz w:val="20"/>
          <w:szCs w:val="20"/>
        </w:rPr>
        <w:t>e Agencies tab (applies ONLY to Care Coordinators)</w:t>
      </w:r>
    </w:p>
    <w:p w14:paraId="5A4CED6A" w14:textId="77777777" w:rsidR="00933ABF" w:rsidRDefault="00617DEC" w:rsidP="00933ABF">
      <w:pPr>
        <w:numPr>
          <w:ilvl w:val="1"/>
          <w:numId w:val="3"/>
        </w:numPr>
        <w:spacing w:after="0"/>
        <w:ind w:hanging="360"/>
        <w:rPr>
          <w:sz w:val="20"/>
          <w:szCs w:val="20"/>
        </w:rPr>
        <w:pPrChange w:id="1903" w:author="Sue A Darby" w:date="2015-10-08T14:38:00Z">
          <w:pPr>
            <w:numPr>
              <w:ilvl w:val="1"/>
              <w:numId w:val="16"/>
            </w:numPr>
            <w:ind w:left="1440" w:hanging="360"/>
          </w:pPr>
        </w:pPrChange>
      </w:pPr>
      <w:r>
        <w:rPr>
          <w:sz w:val="20"/>
          <w:szCs w:val="20"/>
        </w:rPr>
        <w:t>Click “Link to Provider”</w:t>
      </w:r>
    </w:p>
    <w:p w14:paraId="543CE083" w14:textId="77777777" w:rsidR="00933ABF" w:rsidRDefault="00617DEC" w:rsidP="00933ABF">
      <w:pPr>
        <w:numPr>
          <w:ilvl w:val="1"/>
          <w:numId w:val="3"/>
        </w:numPr>
        <w:spacing w:after="0"/>
        <w:ind w:hanging="360"/>
        <w:rPr>
          <w:sz w:val="20"/>
          <w:szCs w:val="20"/>
        </w:rPr>
        <w:pPrChange w:id="1904" w:author="Sue A Darby" w:date="2015-10-08T14:38:00Z">
          <w:pPr>
            <w:numPr>
              <w:ilvl w:val="1"/>
              <w:numId w:val="16"/>
            </w:numPr>
            <w:ind w:left="1440" w:hanging="360"/>
          </w:pPr>
        </w:pPrChange>
      </w:pPr>
      <w:r>
        <w:rPr>
          <w:sz w:val="20"/>
          <w:szCs w:val="20"/>
        </w:rPr>
        <w:t>Search by Agency Number and choose Care Coordinator</w:t>
      </w:r>
    </w:p>
    <w:p w14:paraId="3E7DD5BC" w14:textId="77777777" w:rsidR="00933ABF" w:rsidRDefault="00617DEC" w:rsidP="00933ABF">
      <w:pPr>
        <w:spacing w:after="0"/>
        <w:jc w:val="center"/>
        <w:rPr>
          <w:ins w:id="1905" w:author="Sue A Darby" w:date="2015-09-01T13:58:00Z"/>
        </w:rPr>
        <w:pPrChange w:id="1906" w:author="Sue A Darby" w:date="2015-10-08T14:38:00Z">
          <w:pPr/>
        </w:pPrChange>
      </w:pPr>
      <w:ins w:id="1907" w:author="Sue A Darby" w:date="2015-09-01T13:58:00Z">
        <w:r>
          <w:rPr>
            <w:noProof/>
          </w:rPr>
          <w:drawing>
            <wp:inline distT="0" distB="0" distL="0" distR="0" wp14:anchorId="60EEFADC" wp14:editId="4B1AA8EE">
              <wp:extent cx="5352160" cy="1378979"/>
              <wp:effectExtent l="38100" t="38100" r="38100" b="3810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t="15420" r="45219" b="66405"/>
                      <a:stretch>
                        <a:fillRect/>
                      </a:stretch>
                    </pic:blipFill>
                    <pic:spPr>
                      <a:xfrm>
                        <a:off x="0" y="0"/>
                        <a:ext cx="5352160" cy="1378979"/>
                      </a:xfrm>
                      <a:prstGeom prst="rect">
                        <a:avLst/>
                      </a:prstGeom>
                      <a:ln w="38100">
                        <a:solidFill>
                          <a:srgbClr val="000000"/>
                        </a:solidFill>
                        <a:prstDash val="solid"/>
                      </a:ln>
                    </pic:spPr>
                  </pic:pic>
                </a:graphicData>
              </a:graphic>
            </wp:inline>
          </w:drawing>
        </w:r>
      </w:ins>
    </w:p>
    <w:p w14:paraId="7C7D6675" w14:textId="77777777" w:rsidR="00933ABF" w:rsidRDefault="00617DEC" w:rsidP="00933ABF">
      <w:pPr>
        <w:spacing w:after="0"/>
        <w:jc w:val="center"/>
        <w:rPr>
          <w:ins w:id="1908" w:author="Sue A Darby" w:date="2015-09-01T13:58:00Z"/>
        </w:rPr>
        <w:pPrChange w:id="1909" w:author="Sue A Darby" w:date="2015-10-08T14:38:00Z">
          <w:pPr/>
        </w:pPrChange>
      </w:pPr>
      <w:ins w:id="1910" w:author="Sue A Darby" w:date="2015-09-01T13:58:00Z">
        <w:r>
          <w:rPr>
            <w:noProof/>
          </w:rPr>
          <w:drawing>
            <wp:inline distT="0" distB="0" distL="0" distR="0" wp14:anchorId="58CF9896" wp14:editId="2F1DA270">
              <wp:extent cx="5507211" cy="1287011"/>
              <wp:effectExtent l="38100" t="38100" r="38100" b="381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1"/>
                      <a:srcRect t="17809" r="72903" b="66358"/>
                      <a:stretch>
                        <a:fillRect/>
                      </a:stretch>
                    </pic:blipFill>
                    <pic:spPr>
                      <a:xfrm>
                        <a:off x="0" y="0"/>
                        <a:ext cx="5507211" cy="1287011"/>
                      </a:xfrm>
                      <a:prstGeom prst="rect">
                        <a:avLst/>
                      </a:prstGeom>
                      <a:ln w="38100">
                        <a:solidFill>
                          <a:srgbClr val="000000"/>
                        </a:solidFill>
                        <a:prstDash val="solid"/>
                      </a:ln>
                    </pic:spPr>
                  </pic:pic>
                </a:graphicData>
              </a:graphic>
            </wp:inline>
          </w:drawing>
        </w:r>
      </w:ins>
    </w:p>
    <w:p w14:paraId="71D09C8C" w14:textId="77777777" w:rsidR="00933ABF" w:rsidRDefault="00617DEC" w:rsidP="00933ABF">
      <w:pPr>
        <w:spacing w:after="0"/>
        <w:jc w:val="center"/>
        <w:rPr>
          <w:ins w:id="1911" w:author="Sue A Darby" w:date="2015-09-01T13:58:00Z"/>
        </w:rPr>
        <w:pPrChange w:id="1912" w:author="Sue A Darby" w:date="2015-10-08T14:38:00Z">
          <w:pPr/>
        </w:pPrChange>
      </w:pPr>
      <w:ins w:id="1913" w:author="Sue A Darby" w:date="2015-09-01T13:58:00Z">
        <w:r>
          <w:rPr>
            <w:noProof/>
          </w:rPr>
          <w:drawing>
            <wp:inline distT="0" distB="0" distL="0" distR="0" wp14:anchorId="1EED6467" wp14:editId="1431825C">
              <wp:extent cx="5006863" cy="1847770"/>
              <wp:effectExtent l="38100" t="38100" r="38100" b="38100"/>
              <wp:docPr id="2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2"/>
                      <a:srcRect t="15133" r="46153" b="59279"/>
                      <a:stretch>
                        <a:fillRect/>
                      </a:stretch>
                    </pic:blipFill>
                    <pic:spPr>
                      <a:xfrm>
                        <a:off x="0" y="0"/>
                        <a:ext cx="5006863" cy="1847770"/>
                      </a:xfrm>
                      <a:prstGeom prst="rect">
                        <a:avLst/>
                      </a:prstGeom>
                      <a:ln w="38100">
                        <a:solidFill>
                          <a:srgbClr val="000000"/>
                        </a:solidFill>
                        <a:prstDash val="solid"/>
                      </a:ln>
                    </pic:spPr>
                  </pic:pic>
                </a:graphicData>
              </a:graphic>
            </wp:inline>
          </w:drawing>
        </w:r>
      </w:ins>
    </w:p>
    <w:p w14:paraId="6B12A569" w14:textId="77777777" w:rsidR="00933ABF" w:rsidRDefault="00617DEC" w:rsidP="00933ABF">
      <w:pPr>
        <w:spacing w:after="0"/>
        <w:jc w:val="center"/>
        <w:rPr>
          <w:ins w:id="1914" w:author="Sue A Darby" w:date="2015-08-27T14:21:00Z"/>
        </w:rPr>
        <w:pPrChange w:id="1915" w:author="Sue A Darby" w:date="2015-10-08T14:38:00Z">
          <w:pPr/>
        </w:pPrChange>
      </w:pPr>
      <w:ins w:id="1916" w:author="Sue A Darby" w:date="2015-09-01T13:58:00Z">
        <w:r>
          <w:rPr>
            <w:noProof/>
          </w:rPr>
          <w:drawing>
            <wp:inline distT="0" distB="0" distL="0" distR="0" wp14:anchorId="4A62CD13" wp14:editId="4B6240F2">
              <wp:extent cx="5097642" cy="1314550"/>
              <wp:effectExtent l="38100" t="38100" r="38100" b="38100"/>
              <wp:docPr id="2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3"/>
                      <a:srcRect t="15408" r="45727" b="66570"/>
                      <a:stretch>
                        <a:fillRect/>
                      </a:stretch>
                    </pic:blipFill>
                    <pic:spPr>
                      <a:xfrm>
                        <a:off x="0" y="0"/>
                        <a:ext cx="5097642" cy="1314550"/>
                      </a:xfrm>
                      <a:prstGeom prst="rect">
                        <a:avLst/>
                      </a:prstGeom>
                      <a:ln w="38100">
                        <a:solidFill>
                          <a:srgbClr val="000000"/>
                        </a:solidFill>
                        <a:prstDash val="solid"/>
                      </a:ln>
                    </pic:spPr>
                  </pic:pic>
                </a:graphicData>
              </a:graphic>
            </wp:inline>
          </w:drawing>
        </w:r>
      </w:ins>
      <w:del w:id="1917" w:author="Sue A Darby" w:date="2015-09-01T13:58:00Z">
        <w:r>
          <w:rPr>
            <w:noProof/>
          </w:rPr>
          <w:drawing>
            <wp:inline distT="0" distB="0" distL="0" distR="0" wp14:anchorId="13626519" wp14:editId="40CD3A1D">
              <wp:extent cx="6091367" cy="1481158"/>
              <wp:effectExtent l="38100" t="38100" r="38100" b="38100"/>
              <wp:docPr id="2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4"/>
                      <a:srcRect t="19065" r="30805" b="58417"/>
                      <a:stretch>
                        <a:fillRect/>
                      </a:stretch>
                    </pic:blipFill>
                    <pic:spPr>
                      <a:xfrm>
                        <a:off x="0" y="0"/>
                        <a:ext cx="6091367" cy="1481158"/>
                      </a:xfrm>
                      <a:prstGeom prst="rect">
                        <a:avLst/>
                      </a:prstGeom>
                      <a:ln w="38100">
                        <a:solidFill>
                          <a:srgbClr val="000000"/>
                        </a:solidFill>
                        <a:prstDash val="solid"/>
                      </a:ln>
                    </pic:spPr>
                  </pic:pic>
                </a:graphicData>
              </a:graphic>
            </wp:inline>
          </w:drawing>
        </w:r>
      </w:del>
    </w:p>
    <w:p w14:paraId="4560A568" w14:textId="77777777" w:rsidR="00933ABF" w:rsidRDefault="00617DEC" w:rsidP="00933ABF">
      <w:pPr>
        <w:spacing w:after="0"/>
        <w:jc w:val="center"/>
        <w:rPr>
          <w:del w:id="1918" w:author="Sue A Darby" w:date="2015-08-27T14:21:00Z"/>
        </w:rPr>
        <w:pPrChange w:id="1919" w:author="Sue A Darby" w:date="2015-10-08T14:38:00Z">
          <w:pPr/>
        </w:pPrChange>
      </w:pPr>
      <w:del w:id="1920" w:author="Sue A Darby" w:date="2015-08-27T14:21:00Z">
        <w:r>
          <w:rPr>
            <w:noProof/>
          </w:rPr>
          <w:drawing>
            <wp:inline distT="0" distB="0" distL="0" distR="0" wp14:anchorId="1C3B2FB2" wp14:editId="25A18C3E">
              <wp:extent cx="6049788" cy="1339785"/>
              <wp:effectExtent l="38100" t="38100" r="38100" b="38100"/>
              <wp:docPr id="2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5"/>
                      <a:srcRect t="19285" r="32917" b="60850"/>
                      <a:stretch>
                        <a:fillRect/>
                      </a:stretch>
                    </pic:blipFill>
                    <pic:spPr>
                      <a:xfrm>
                        <a:off x="0" y="0"/>
                        <a:ext cx="6049788" cy="1339785"/>
                      </a:xfrm>
                      <a:prstGeom prst="rect">
                        <a:avLst/>
                      </a:prstGeom>
                      <a:ln w="38100">
                        <a:solidFill>
                          <a:srgbClr val="000000"/>
                        </a:solidFill>
                        <a:prstDash val="solid"/>
                      </a:ln>
                    </pic:spPr>
                  </pic:pic>
                </a:graphicData>
              </a:graphic>
            </wp:inline>
          </w:drawing>
        </w:r>
      </w:del>
    </w:p>
    <w:p w14:paraId="27B64ECA" w14:textId="77777777" w:rsidR="00933ABF" w:rsidRDefault="00617DEC" w:rsidP="00933ABF">
      <w:pPr>
        <w:numPr>
          <w:ilvl w:val="0"/>
          <w:numId w:val="3"/>
        </w:numPr>
        <w:spacing w:after="0"/>
        <w:ind w:hanging="360"/>
        <w:rPr>
          <w:sz w:val="20"/>
          <w:szCs w:val="20"/>
        </w:rPr>
        <w:pPrChange w:id="1921" w:author="Sue A Darby" w:date="2015-10-08T14:38:00Z">
          <w:pPr>
            <w:numPr>
              <w:numId w:val="16"/>
            </w:numPr>
            <w:ind w:left="720" w:hanging="360"/>
          </w:pPr>
        </w:pPrChange>
      </w:pPr>
      <w:r>
        <w:rPr>
          <w:sz w:val="20"/>
          <w:szCs w:val="20"/>
        </w:rPr>
        <w:t>This will take you to the next screen automatically where you enter the certification start and end dates</w:t>
      </w:r>
    </w:p>
    <w:p w14:paraId="17F96437" w14:textId="77777777" w:rsidR="00933ABF" w:rsidRDefault="00617DEC" w:rsidP="00933ABF">
      <w:pPr>
        <w:spacing w:after="0"/>
        <w:jc w:val="center"/>
        <w:pPrChange w:id="1922" w:author="Sue A Darby" w:date="2015-10-08T14:38:00Z">
          <w:pPr/>
        </w:pPrChange>
      </w:pPr>
      <w:ins w:id="1923" w:author="Sue A Darby" w:date="2015-09-01T14:51:00Z">
        <w:r>
          <w:rPr>
            <w:noProof/>
          </w:rPr>
          <w:drawing>
            <wp:inline distT="0" distB="0" distL="0" distR="0" wp14:anchorId="418DF26D" wp14:editId="7D9A1982">
              <wp:extent cx="5558548" cy="2255313"/>
              <wp:effectExtent l="38100" t="38100" r="38100" b="38100"/>
              <wp:docPr id="3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t="17884" r="47862" b="54877"/>
                      <a:stretch>
                        <a:fillRect/>
                      </a:stretch>
                    </pic:blipFill>
                    <pic:spPr>
                      <a:xfrm>
                        <a:off x="0" y="0"/>
                        <a:ext cx="5558548" cy="2255313"/>
                      </a:xfrm>
                      <a:prstGeom prst="rect">
                        <a:avLst/>
                      </a:prstGeom>
                      <a:ln w="38100">
                        <a:solidFill>
                          <a:srgbClr val="000000"/>
                        </a:solidFill>
                        <a:prstDash val="solid"/>
                      </a:ln>
                    </pic:spPr>
                  </pic:pic>
                </a:graphicData>
              </a:graphic>
            </wp:inline>
          </w:drawing>
        </w:r>
      </w:ins>
      <w:del w:id="1924" w:author="Sue A Darby" w:date="2015-09-01T14:51:00Z">
        <w:r>
          <w:rPr>
            <w:noProof/>
          </w:rPr>
          <w:drawing>
            <wp:inline distT="0" distB="0" distL="0" distR="0" wp14:anchorId="1BD18F3C" wp14:editId="51709FC7">
              <wp:extent cx="5129528" cy="2166328"/>
              <wp:effectExtent l="38100" t="38100" r="38100" b="38100"/>
              <wp:docPr id="3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7"/>
                      <a:srcRect t="19479" r="30733" b="41471"/>
                      <a:stretch>
                        <a:fillRect/>
                      </a:stretch>
                    </pic:blipFill>
                    <pic:spPr>
                      <a:xfrm>
                        <a:off x="0" y="0"/>
                        <a:ext cx="5129528" cy="2166328"/>
                      </a:xfrm>
                      <a:prstGeom prst="rect">
                        <a:avLst/>
                      </a:prstGeom>
                      <a:ln w="38100">
                        <a:solidFill>
                          <a:srgbClr val="000000"/>
                        </a:solidFill>
                        <a:prstDash val="solid"/>
                      </a:ln>
                    </pic:spPr>
                  </pic:pic>
                </a:graphicData>
              </a:graphic>
            </wp:inline>
          </w:drawing>
        </w:r>
      </w:del>
    </w:p>
    <w:p w14:paraId="55865ABC" w14:textId="77777777" w:rsidR="00933ABF" w:rsidRDefault="00617DEC" w:rsidP="00933ABF">
      <w:pPr>
        <w:spacing w:after="0"/>
        <w:jc w:val="center"/>
        <w:rPr>
          <w:ins w:id="1925" w:author="Sue A Darby" w:date="2015-09-01T14:52:00Z"/>
        </w:rPr>
        <w:pPrChange w:id="1926" w:author="Sue A Darby" w:date="2015-10-08T14:38:00Z">
          <w:pPr/>
        </w:pPrChange>
      </w:pPr>
      <w:r>
        <w:rPr>
          <w:sz w:val="20"/>
          <w:szCs w:val="20"/>
        </w:rPr>
        <w:t>When you are all done your screen should look like this:</w:t>
      </w:r>
    </w:p>
    <w:p w14:paraId="1E53C673" w14:textId="77777777" w:rsidR="00933ABF" w:rsidRDefault="00617DEC" w:rsidP="00933ABF">
      <w:pPr>
        <w:spacing w:after="0"/>
        <w:jc w:val="center"/>
        <w:rPr>
          <w:ins w:id="1927" w:author="Sue A Darby" w:date="2015-09-01T14:52:00Z"/>
        </w:rPr>
        <w:pPrChange w:id="1928" w:author="Sue A Darby" w:date="2015-10-08T14:38:00Z">
          <w:pPr/>
        </w:pPrChange>
      </w:pPr>
      <w:ins w:id="1929" w:author="Sue A Darby" w:date="2015-09-01T14:52:00Z">
        <w:r>
          <w:rPr>
            <w:noProof/>
          </w:rPr>
          <w:drawing>
            <wp:inline distT="0" distB="0" distL="0" distR="0" wp14:anchorId="68AE6ADC" wp14:editId="06466466">
              <wp:extent cx="5957782" cy="1568790"/>
              <wp:effectExtent l="38100" t="38100" r="38100" b="3810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t="14995" r="29807" b="61205"/>
                      <a:stretch>
                        <a:fillRect/>
                      </a:stretch>
                    </pic:blipFill>
                    <pic:spPr>
                      <a:xfrm>
                        <a:off x="0" y="0"/>
                        <a:ext cx="5957782" cy="1568790"/>
                      </a:xfrm>
                      <a:prstGeom prst="rect">
                        <a:avLst/>
                      </a:prstGeom>
                      <a:ln w="38100">
                        <a:solidFill>
                          <a:srgbClr val="000000"/>
                        </a:solidFill>
                        <a:prstDash val="solid"/>
                      </a:ln>
                    </pic:spPr>
                  </pic:pic>
                </a:graphicData>
              </a:graphic>
            </wp:inline>
          </w:drawing>
        </w:r>
        <w:r>
          <w:t xml:space="preserve"> </w:t>
        </w:r>
      </w:ins>
    </w:p>
    <w:p w14:paraId="0EF0EFB0" w14:textId="77777777" w:rsidR="00933ABF" w:rsidRDefault="00617DEC" w:rsidP="00933ABF">
      <w:pPr>
        <w:spacing w:after="0"/>
        <w:jc w:val="center"/>
        <w:rPr>
          <w:ins w:id="1930" w:author="Sue A Darby" w:date="2015-09-01T14:52:00Z"/>
        </w:rPr>
        <w:pPrChange w:id="1931" w:author="Sue A Darby" w:date="2015-10-08T14:38:00Z">
          <w:pPr/>
        </w:pPrChange>
      </w:pPr>
      <w:ins w:id="1932" w:author="Sue A Darby" w:date="2015-09-01T14:52:00Z">
        <w:r>
          <w:rPr>
            <w:noProof/>
          </w:rPr>
          <w:drawing>
            <wp:inline distT="0" distB="0" distL="0" distR="0" wp14:anchorId="558654CD" wp14:editId="1D701BB5">
              <wp:extent cx="5911236" cy="1554170"/>
              <wp:effectExtent l="38100" t="38100" r="38100" b="3810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t="15270" r="29701" b="60930"/>
                      <a:stretch>
                        <a:fillRect/>
                      </a:stretch>
                    </pic:blipFill>
                    <pic:spPr>
                      <a:xfrm>
                        <a:off x="0" y="0"/>
                        <a:ext cx="5911236" cy="1554170"/>
                      </a:xfrm>
                      <a:prstGeom prst="rect">
                        <a:avLst/>
                      </a:prstGeom>
                      <a:ln w="38100">
                        <a:solidFill>
                          <a:srgbClr val="000000"/>
                        </a:solidFill>
                        <a:prstDash val="solid"/>
                      </a:ln>
                    </pic:spPr>
                  </pic:pic>
                </a:graphicData>
              </a:graphic>
            </wp:inline>
          </w:drawing>
        </w:r>
      </w:ins>
    </w:p>
    <w:p w14:paraId="4C27F878" w14:textId="77777777" w:rsidR="00933ABF" w:rsidRDefault="00617DEC">
      <w:ins w:id="1933" w:author="Sue A Darby" w:date="2015-09-01T14:52:00Z">
        <w:r>
          <w:br w:type="page"/>
        </w:r>
      </w:ins>
    </w:p>
    <w:p w14:paraId="34740303" w14:textId="77777777" w:rsidR="00933ABF" w:rsidRDefault="00933ABF">
      <w:pPr>
        <w:rPr>
          <w:ins w:id="1934" w:author="Sue A Darby" w:date="2015-09-01T14:52:00Z"/>
        </w:rPr>
      </w:pPr>
    </w:p>
    <w:p w14:paraId="61A467C0" w14:textId="77777777" w:rsidR="00933ABF" w:rsidRDefault="00617DEC" w:rsidP="00933ABF">
      <w:pPr>
        <w:pStyle w:val="Heading1"/>
        <w:spacing w:before="0"/>
        <w:rPr>
          <w:ins w:id="1935" w:author="Sue A Darby" w:date="2015-09-01T14:52:00Z"/>
        </w:rPr>
        <w:pPrChange w:id="1936" w:author="Sue A Darby" w:date="2015-10-08T14:38:00Z">
          <w:pPr/>
        </w:pPrChange>
      </w:pPr>
      <w:bookmarkStart w:id="1937" w:name="h.3bj1y38" w:colFirst="0" w:colLast="0"/>
      <w:bookmarkEnd w:id="1937"/>
      <w:ins w:id="1938" w:author="Sue A Darby" w:date="2015-09-01T14:52:00Z">
        <w:r>
          <w:rPr>
            <w:noProof/>
          </w:rPr>
          <w:drawing>
            <wp:inline distT="0" distB="0" distL="0" distR="0" wp14:anchorId="70E3C36C" wp14:editId="6CCCE9D0">
              <wp:extent cx="264668" cy="329047"/>
              <wp:effectExtent l="0" t="0" r="0" b="0"/>
              <wp:docPr id="52" name="image110.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10.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Notes</w:t>
        </w:r>
      </w:ins>
    </w:p>
    <w:p w14:paraId="7B2D0C89" w14:textId="77777777" w:rsidR="00933ABF" w:rsidRDefault="00617DEC" w:rsidP="00933ABF">
      <w:pPr>
        <w:pStyle w:val="Heading2"/>
        <w:spacing w:before="0"/>
        <w:pPrChange w:id="1939" w:author="Sue A Darby" w:date="2015-10-08T14:38:00Z">
          <w:pPr/>
        </w:pPrChange>
      </w:pPr>
      <w:bookmarkStart w:id="1940" w:name="h.1qoc8b1" w:colFirst="0" w:colLast="0"/>
      <w:bookmarkEnd w:id="1940"/>
      <w:ins w:id="1941" w:author="Sue A Darby" w:date="2015-09-01T14:52:00Z">
        <w:r>
          <w:t>Care Coordinators</w:t>
        </w:r>
      </w:ins>
      <w:del w:id="1942" w:author="Sue A Darby" w:date="2015-09-01T14:52:00Z">
        <w:r>
          <w:rPr>
            <w:noProof/>
          </w:rPr>
          <w:drawing>
            <wp:inline distT="0" distB="0" distL="0" distR="0" wp14:anchorId="0C32B9D7" wp14:editId="11102887">
              <wp:extent cx="5007373" cy="3986129"/>
              <wp:effectExtent l="38100" t="38100" r="38100" b="38100"/>
              <wp:docPr id="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0"/>
                      <a:srcRect t="19591" r="31191" b="7054"/>
                      <a:stretch>
                        <a:fillRect/>
                      </a:stretch>
                    </pic:blipFill>
                    <pic:spPr>
                      <a:xfrm>
                        <a:off x="0" y="0"/>
                        <a:ext cx="5007373" cy="3986129"/>
                      </a:xfrm>
                      <a:prstGeom prst="rect">
                        <a:avLst/>
                      </a:prstGeom>
                      <a:ln w="38100">
                        <a:solidFill>
                          <a:srgbClr val="000000"/>
                        </a:solidFill>
                        <a:prstDash val="solid"/>
                      </a:ln>
                    </pic:spPr>
                  </pic:pic>
                </a:graphicData>
              </a:graphic>
            </wp:inline>
          </w:drawing>
        </w:r>
      </w:del>
    </w:p>
    <w:p w14:paraId="0A46D12B" w14:textId="77777777" w:rsidR="00933ABF" w:rsidRDefault="00933ABF" w:rsidP="00933ABF">
      <w:pPr>
        <w:spacing w:after="0"/>
        <w:rPr>
          <w:del w:id="1943" w:author="Sue A Darby" w:date="2015-09-01T12:29:00Z"/>
        </w:rPr>
        <w:pPrChange w:id="1944" w:author="Sue A Darby" w:date="2015-10-08T14:38:00Z">
          <w:pPr/>
        </w:pPrChange>
      </w:pPr>
    </w:p>
    <w:p w14:paraId="59D31997" w14:textId="77777777" w:rsidR="00933ABF" w:rsidRDefault="00617DEC" w:rsidP="00933ABF">
      <w:pPr>
        <w:numPr>
          <w:ilvl w:val="0"/>
          <w:numId w:val="3"/>
        </w:numPr>
        <w:spacing w:after="0"/>
        <w:ind w:hanging="360"/>
        <w:contextualSpacing/>
        <w:rPr>
          <w:ins w:id="1945" w:author="Sue A Darby" w:date="2015-09-01T14:59:00Z"/>
          <w:sz w:val="20"/>
          <w:szCs w:val="20"/>
        </w:rPr>
        <w:pPrChange w:id="1946" w:author="Sue A Darby" w:date="2015-10-08T14:38:00Z">
          <w:pPr>
            <w:numPr>
              <w:numId w:val="16"/>
            </w:numPr>
            <w:ind w:left="720" w:hanging="360"/>
            <w:contextualSpacing/>
          </w:pPr>
        </w:pPrChange>
      </w:pPr>
      <w:r>
        <w:rPr>
          <w:sz w:val="20"/>
          <w:szCs w:val="20"/>
        </w:rPr>
        <w:t xml:space="preserve">Click on “Add Note”.  </w:t>
      </w:r>
    </w:p>
    <w:p w14:paraId="12898DD3" w14:textId="77777777" w:rsidR="00933ABF" w:rsidRDefault="00617DEC" w:rsidP="00933ABF">
      <w:pPr>
        <w:numPr>
          <w:ilvl w:val="1"/>
          <w:numId w:val="3"/>
        </w:numPr>
        <w:spacing w:after="0"/>
        <w:ind w:hanging="360"/>
        <w:contextualSpacing/>
        <w:rPr>
          <w:ins w:id="1947" w:author="Sue A Darby" w:date="2015-09-01T15:00:00Z"/>
          <w:sz w:val="20"/>
          <w:szCs w:val="20"/>
        </w:rPr>
        <w:pPrChange w:id="1948" w:author="Sue A Darby" w:date="2015-10-08T14:38:00Z">
          <w:pPr>
            <w:numPr>
              <w:numId w:val="16"/>
            </w:numPr>
            <w:ind w:left="720" w:hanging="360"/>
            <w:contextualSpacing/>
          </w:pPr>
        </w:pPrChange>
      </w:pPr>
      <w:r>
        <w:rPr>
          <w:sz w:val="20"/>
          <w:szCs w:val="20"/>
        </w:rPr>
        <w:t>Click on the Select button to the right of the Title field.  Choose the “Provider – Training – Care Coordination” title</w:t>
      </w:r>
      <w:del w:id="1949" w:author="Sue A Darby" w:date="2015-09-01T15:00:00Z">
        <w:r>
          <w:rPr>
            <w:sz w:val="20"/>
            <w:szCs w:val="20"/>
          </w:rPr>
          <w:delText xml:space="preserve">, </w:delText>
        </w:r>
      </w:del>
    </w:p>
    <w:p w14:paraId="42129492" w14:textId="77777777" w:rsidR="00933ABF" w:rsidRDefault="00617DEC" w:rsidP="00933ABF">
      <w:pPr>
        <w:numPr>
          <w:ilvl w:val="1"/>
          <w:numId w:val="3"/>
        </w:numPr>
        <w:spacing w:after="0"/>
        <w:ind w:hanging="360"/>
        <w:contextualSpacing/>
        <w:rPr>
          <w:ins w:id="1950" w:author="Sue A Darby" w:date="2015-09-01T15:00:00Z"/>
          <w:sz w:val="20"/>
          <w:szCs w:val="20"/>
        </w:rPr>
        <w:pPrChange w:id="1951" w:author="Sue A Darby" w:date="2015-10-08T14:38:00Z">
          <w:pPr>
            <w:numPr>
              <w:numId w:val="16"/>
            </w:numPr>
            <w:ind w:left="720" w:hanging="360"/>
            <w:contextualSpacing/>
          </w:pPr>
        </w:pPrChange>
      </w:pPr>
      <w:r>
        <w:rPr>
          <w:sz w:val="20"/>
          <w:szCs w:val="20"/>
        </w:rPr>
        <w:t>change the date to the date the CC training was completed</w:t>
      </w:r>
      <w:del w:id="1952" w:author="Sue A Darby" w:date="2015-09-01T15:00:00Z">
        <w:r>
          <w:rPr>
            <w:sz w:val="20"/>
            <w:szCs w:val="20"/>
          </w:rPr>
          <w:delText xml:space="preserve">, and </w:delText>
        </w:r>
      </w:del>
    </w:p>
    <w:p w14:paraId="5DDA725D" w14:textId="77777777" w:rsidR="00933ABF" w:rsidRDefault="00617DEC" w:rsidP="00933ABF">
      <w:pPr>
        <w:numPr>
          <w:ilvl w:val="1"/>
          <w:numId w:val="3"/>
        </w:numPr>
        <w:spacing w:after="0"/>
        <w:ind w:hanging="360"/>
        <w:contextualSpacing/>
        <w:rPr>
          <w:sz w:val="20"/>
          <w:szCs w:val="20"/>
        </w:rPr>
        <w:pPrChange w:id="1953" w:author="Sue A Darby" w:date="2015-10-08T14:38:00Z">
          <w:pPr>
            <w:numPr>
              <w:numId w:val="16"/>
            </w:numPr>
            <w:ind w:left="720" w:hanging="360"/>
            <w:contextualSpacing/>
          </w:pPr>
        </w:pPrChange>
      </w:pPr>
      <w:r>
        <w:rPr>
          <w:sz w:val="20"/>
          <w:szCs w:val="20"/>
        </w:rPr>
        <w:t>enter a note that states which training was completed and the dates.</w:t>
      </w:r>
    </w:p>
    <w:p w14:paraId="20624503" w14:textId="77777777" w:rsidR="00933ABF" w:rsidRDefault="00617DEC" w:rsidP="00933ABF">
      <w:pPr>
        <w:spacing w:after="0"/>
        <w:ind w:left="720"/>
        <w:jc w:val="center"/>
        <w:rPr>
          <w:ins w:id="1954" w:author="Sue A Darby" w:date="2015-09-01T14:56:00Z"/>
        </w:rPr>
        <w:pPrChange w:id="1955" w:author="Sue A Darby" w:date="2015-10-08T14:38:00Z">
          <w:pPr>
            <w:ind w:left="720"/>
          </w:pPr>
        </w:pPrChange>
      </w:pPr>
      <w:ins w:id="1956" w:author="Sue A Darby" w:date="2015-09-01T14:56:00Z">
        <w:r>
          <w:rPr>
            <w:noProof/>
          </w:rPr>
          <w:drawing>
            <wp:inline distT="0" distB="0" distL="0" distR="0" wp14:anchorId="33EF7818" wp14:editId="04DEFB47">
              <wp:extent cx="4826562" cy="2362267"/>
              <wp:effectExtent l="38100" t="38100" r="38100" b="38100"/>
              <wp:docPr id="5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1"/>
                      <a:srcRect t="14644" r="29309" b="40804"/>
                      <a:stretch>
                        <a:fillRect/>
                      </a:stretch>
                    </pic:blipFill>
                    <pic:spPr>
                      <a:xfrm>
                        <a:off x="0" y="0"/>
                        <a:ext cx="4826562" cy="2362267"/>
                      </a:xfrm>
                      <a:prstGeom prst="rect">
                        <a:avLst/>
                      </a:prstGeom>
                      <a:ln w="38100">
                        <a:solidFill>
                          <a:srgbClr val="000000"/>
                        </a:solidFill>
                        <a:prstDash val="solid"/>
                      </a:ln>
                    </pic:spPr>
                  </pic:pic>
                </a:graphicData>
              </a:graphic>
            </wp:inline>
          </w:drawing>
        </w:r>
      </w:ins>
    </w:p>
    <w:p w14:paraId="74FE34CA" w14:textId="77777777" w:rsidR="00933ABF" w:rsidRDefault="00617DEC" w:rsidP="00933ABF">
      <w:pPr>
        <w:pStyle w:val="Heading2"/>
        <w:spacing w:before="0"/>
        <w:rPr>
          <w:ins w:id="1957" w:author="Sue A Darby" w:date="2015-09-01T14:56:00Z"/>
        </w:rPr>
        <w:pPrChange w:id="1958" w:author="Sue A Darby" w:date="2015-10-08T14:38:00Z">
          <w:pPr>
            <w:ind w:left="720"/>
          </w:pPr>
        </w:pPrChange>
      </w:pPr>
      <w:bookmarkStart w:id="1959" w:name="h.4anzqyu" w:colFirst="0" w:colLast="0"/>
      <w:bookmarkEnd w:id="1959"/>
      <w:ins w:id="1960" w:author="Sue A Darby" w:date="2015-09-01T14:56:00Z">
        <w:r>
          <w:rPr>
            <w:b w:val="0"/>
            <w:sz w:val="24"/>
            <w:szCs w:val="24"/>
          </w:rPr>
          <w:t>All Providers</w:t>
        </w:r>
      </w:ins>
    </w:p>
    <w:p w14:paraId="573C2C22" w14:textId="77777777" w:rsidR="00933ABF" w:rsidRDefault="00617DEC" w:rsidP="00933ABF">
      <w:pPr>
        <w:numPr>
          <w:ilvl w:val="0"/>
          <w:numId w:val="3"/>
        </w:numPr>
        <w:spacing w:after="0"/>
        <w:ind w:hanging="360"/>
        <w:contextualSpacing/>
        <w:rPr>
          <w:ins w:id="1961" w:author="Sue A Darby" w:date="2015-09-01T14:56:00Z"/>
        </w:rPr>
        <w:pPrChange w:id="1962" w:author="Sue A Darby" w:date="2015-10-08T14:38:00Z">
          <w:pPr>
            <w:ind w:left="720"/>
          </w:pPr>
        </w:pPrChange>
      </w:pPr>
      <w:ins w:id="1963" w:author="Sue A Darby" w:date="2015-09-01T14:56:00Z">
        <w:r>
          <w:rPr>
            <w:sz w:val="20"/>
            <w:szCs w:val="20"/>
          </w:rPr>
          <w:t>Click on “Add Note”</w:t>
        </w:r>
      </w:ins>
    </w:p>
    <w:p w14:paraId="3A75ECD8" w14:textId="77777777" w:rsidR="00933ABF" w:rsidRDefault="00617DEC" w:rsidP="00933ABF">
      <w:pPr>
        <w:numPr>
          <w:ilvl w:val="1"/>
          <w:numId w:val="3"/>
        </w:numPr>
        <w:spacing w:after="0"/>
        <w:ind w:hanging="360"/>
        <w:contextualSpacing/>
        <w:rPr>
          <w:ins w:id="1964" w:author="Sue A Darby" w:date="2015-09-01T14:56:00Z"/>
          <w:sz w:val="20"/>
          <w:szCs w:val="20"/>
        </w:rPr>
        <w:pPrChange w:id="1965" w:author="Sue A Darby" w:date="2015-10-08T14:38:00Z">
          <w:pPr>
            <w:numPr>
              <w:ilvl w:val="1"/>
              <w:numId w:val="3"/>
            </w:numPr>
            <w:ind w:left="1440" w:hanging="360"/>
            <w:contextualSpacing/>
          </w:pPr>
        </w:pPrChange>
      </w:pPr>
      <w:ins w:id="1966" w:author="Sue A Darby" w:date="2015-09-01T14:56:00Z">
        <w:r>
          <w:rPr>
            <w:sz w:val="20"/>
            <w:szCs w:val="20"/>
          </w:rPr>
          <w:t>Click on the Select button to the right of the Title field.  Choose the “Provider – Tra</w:t>
        </w:r>
        <w:r>
          <w:rPr>
            <w:sz w:val="20"/>
            <w:szCs w:val="20"/>
          </w:rPr>
          <w:t>ining – Critical Incident Reporting” title</w:t>
        </w:r>
      </w:ins>
    </w:p>
    <w:p w14:paraId="590BE1CD" w14:textId="77777777" w:rsidR="00933ABF" w:rsidRDefault="00617DEC" w:rsidP="00933ABF">
      <w:pPr>
        <w:numPr>
          <w:ilvl w:val="1"/>
          <w:numId w:val="3"/>
        </w:numPr>
        <w:spacing w:after="0"/>
        <w:ind w:hanging="360"/>
        <w:contextualSpacing/>
        <w:rPr>
          <w:ins w:id="1967" w:author="Sue A Darby" w:date="2015-09-01T14:56:00Z"/>
          <w:sz w:val="20"/>
          <w:szCs w:val="20"/>
        </w:rPr>
        <w:pPrChange w:id="1968" w:author="Sue A Darby" w:date="2015-10-08T14:38:00Z">
          <w:pPr>
            <w:numPr>
              <w:ilvl w:val="1"/>
              <w:numId w:val="3"/>
            </w:numPr>
            <w:ind w:left="1440" w:hanging="360"/>
            <w:contextualSpacing/>
          </w:pPr>
        </w:pPrChange>
      </w:pPr>
      <w:ins w:id="1969" w:author="Sue A Darby" w:date="2015-09-01T14:56:00Z">
        <w:r>
          <w:rPr>
            <w:sz w:val="20"/>
            <w:szCs w:val="20"/>
          </w:rPr>
          <w:t>change the date to the date the CIR training was completed</w:t>
        </w:r>
      </w:ins>
    </w:p>
    <w:p w14:paraId="37E24C51" w14:textId="77777777" w:rsidR="00933ABF" w:rsidRDefault="00617DEC" w:rsidP="00933ABF">
      <w:pPr>
        <w:numPr>
          <w:ilvl w:val="1"/>
          <w:numId w:val="3"/>
        </w:numPr>
        <w:spacing w:after="0"/>
        <w:ind w:hanging="360"/>
        <w:contextualSpacing/>
        <w:rPr>
          <w:ins w:id="1970" w:author="Sue A Darby" w:date="2015-09-01T14:56:00Z"/>
        </w:rPr>
        <w:pPrChange w:id="1971" w:author="Sue A Darby" w:date="2015-10-08T14:38:00Z">
          <w:pPr>
            <w:ind w:left="720"/>
          </w:pPr>
        </w:pPrChange>
      </w:pPr>
      <w:ins w:id="1972" w:author="Sue A Darby" w:date="2015-09-01T14:56:00Z">
        <w:r>
          <w:rPr>
            <w:sz w:val="20"/>
            <w:szCs w:val="20"/>
          </w:rPr>
          <w:t>enter a note that states which training was completed and the dates</w:t>
        </w:r>
      </w:ins>
    </w:p>
    <w:p w14:paraId="7F9686E7" w14:textId="77777777" w:rsidR="00933ABF" w:rsidRDefault="00617DEC" w:rsidP="00933ABF">
      <w:pPr>
        <w:spacing w:after="0"/>
        <w:ind w:left="720"/>
        <w:jc w:val="center"/>
        <w:rPr>
          <w:ins w:id="1973" w:author="Sue A Darby" w:date="2015-09-01T14:56:00Z"/>
        </w:rPr>
        <w:pPrChange w:id="1974" w:author="Sue A Darby" w:date="2015-10-08T14:38:00Z">
          <w:pPr>
            <w:ind w:left="720"/>
          </w:pPr>
        </w:pPrChange>
      </w:pPr>
      <w:ins w:id="1975" w:author="Sue A Darby" w:date="2015-09-01T14:56:00Z">
        <w:r>
          <w:rPr>
            <w:noProof/>
          </w:rPr>
          <w:drawing>
            <wp:inline distT="0" distB="0" distL="0" distR="0" wp14:anchorId="795A7C00" wp14:editId="1F540875">
              <wp:extent cx="4920238" cy="2360113"/>
              <wp:effectExtent l="38100" t="38100" r="38100" b="38100"/>
              <wp:docPr id="5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2"/>
                      <a:srcRect t="15236" r="29348" b="41123"/>
                      <a:stretch>
                        <a:fillRect/>
                      </a:stretch>
                    </pic:blipFill>
                    <pic:spPr>
                      <a:xfrm>
                        <a:off x="0" y="0"/>
                        <a:ext cx="4920238" cy="2360113"/>
                      </a:xfrm>
                      <a:prstGeom prst="rect">
                        <a:avLst/>
                      </a:prstGeom>
                      <a:ln w="38100">
                        <a:solidFill>
                          <a:srgbClr val="000000"/>
                        </a:solidFill>
                        <a:prstDash val="solid"/>
                      </a:ln>
                    </pic:spPr>
                  </pic:pic>
                </a:graphicData>
              </a:graphic>
            </wp:inline>
          </w:drawing>
        </w:r>
      </w:ins>
    </w:p>
    <w:p w14:paraId="4CC2570F" w14:textId="77777777" w:rsidR="00933ABF" w:rsidRDefault="00617DEC">
      <w:ins w:id="1976" w:author="Sue A Darby" w:date="2015-09-01T14:56:00Z">
        <w:r>
          <w:br w:type="page"/>
        </w:r>
      </w:ins>
    </w:p>
    <w:p w14:paraId="5692C020" w14:textId="77777777" w:rsidR="00933ABF" w:rsidRDefault="00933ABF">
      <w:pPr>
        <w:rPr>
          <w:ins w:id="1977" w:author="Sue A Darby" w:date="2015-09-01T14:56:00Z"/>
        </w:rPr>
      </w:pPr>
    </w:p>
    <w:p w14:paraId="56E1781F" w14:textId="77777777" w:rsidR="00933ABF" w:rsidRDefault="00617DEC" w:rsidP="00933ABF">
      <w:pPr>
        <w:pStyle w:val="Heading2"/>
        <w:rPr>
          <w:ins w:id="1978" w:author="Sue A Darby" w:date="2015-09-01T14:56:00Z"/>
        </w:rPr>
        <w:pPrChange w:id="1979" w:author="Sue A Darby" w:date="2015-10-08T14:38:00Z">
          <w:pPr>
            <w:ind w:left="720"/>
          </w:pPr>
        </w:pPrChange>
      </w:pPr>
      <w:bookmarkStart w:id="1980" w:name="h.2pta16n" w:colFirst="0" w:colLast="0"/>
      <w:bookmarkEnd w:id="1980"/>
      <w:ins w:id="1981" w:author="Sue A Darby" w:date="2015-09-01T14:56:00Z">
        <w:r>
          <w:rPr>
            <w:b w:val="0"/>
            <w:sz w:val="24"/>
            <w:szCs w:val="24"/>
          </w:rPr>
          <w:t>PCA</w:t>
        </w:r>
      </w:ins>
    </w:p>
    <w:p w14:paraId="22CA17B4" w14:textId="77777777" w:rsidR="00933ABF" w:rsidRDefault="00617DEC" w:rsidP="00933ABF">
      <w:pPr>
        <w:numPr>
          <w:ilvl w:val="0"/>
          <w:numId w:val="3"/>
        </w:numPr>
        <w:spacing w:after="0"/>
        <w:ind w:hanging="360"/>
        <w:contextualSpacing/>
        <w:rPr>
          <w:ins w:id="1982" w:author="Sue A Darby" w:date="2015-09-01T14:56:00Z"/>
        </w:rPr>
        <w:pPrChange w:id="1983" w:author="Sue A Darby" w:date="2015-10-08T14:38:00Z">
          <w:pPr>
            <w:numPr>
              <w:numId w:val="11"/>
            </w:numPr>
            <w:ind w:left="1440" w:hanging="360"/>
            <w:contextualSpacing/>
          </w:pPr>
        </w:pPrChange>
      </w:pPr>
      <w:ins w:id="1984" w:author="Sue A Darby" w:date="2015-09-01T14:56:00Z">
        <w:r>
          <w:t xml:space="preserve">For a PCA Agency Click on the Select button to the right of the Title field. </w:t>
        </w:r>
        <w:r>
          <w:t xml:space="preserve"> Choose the “Provider – Training – </w:t>
        </w:r>
        <w:r>
          <w:rPr>
            <w:sz w:val="20"/>
            <w:szCs w:val="20"/>
          </w:rPr>
          <w:t>Personal Care Assistance</w:t>
        </w:r>
        <w:r>
          <w:t>” title</w:t>
        </w:r>
      </w:ins>
    </w:p>
    <w:p w14:paraId="3DFC1115" w14:textId="77777777" w:rsidR="00933ABF" w:rsidRDefault="00617DEC" w:rsidP="00933ABF">
      <w:pPr>
        <w:numPr>
          <w:ilvl w:val="1"/>
          <w:numId w:val="3"/>
        </w:numPr>
        <w:spacing w:after="0"/>
        <w:ind w:hanging="360"/>
        <w:contextualSpacing/>
        <w:rPr>
          <w:ins w:id="1985" w:author="Sue A Darby" w:date="2015-09-01T14:56:00Z"/>
        </w:rPr>
        <w:pPrChange w:id="1986" w:author="Sue A Darby" w:date="2015-10-08T14:38:00Z">
          <w:pPr>
            <w:numPr>
              <w:numId w:val="11"/>
            </w:numPr>
            <w:ind w:left="1440" w:hanging="360"/>
            <w:contextualSpacing/>
          </w:pPr>
        </w:pPrChange>
      </w:pPr>
      <w:ins w:id="1987" w:author="Sue A Darby" w:date="2015-09-01T14:56:00Z">
        <w:r>
          <w:t>change the date to the date the training was completed</w:t>
        </w:r>
      </w:ins>
    </w:p>
    <w:p w14:paraId="0A28316B" w14:textId="77777777" w:rsidR="00933ABF" w:rsidRDefault="00617DEC" w:rsidP="00933ABF">
      <w:pPr>
        <w:numPr>
          <w:ilvl w:val="1"/>
          <w:numId w:val="3"/>
        </w:numPr>
        <w:spacing w:after="0"/>
        <w:ind w:hanging="360"/>
        <w:contextualSpacing/>
        <w:rPr>
          <w:ins w:id="1988" w:author="Sue A Darby" w:date="2015-09-01T14:56:00Z"/>
        </w:rPr>
        <w:pPrChange w:id="1989" w:author="Sue A Darby" w:date="2015-10-08T14:38:00Z">
          <w:pPr>
            <w:ind w:left="720"/>
          </w:pPr>
        </w:pPrChange>
      </w:pPr>
      <w:ins w:id="1990" w:author="Sue A Darby" w:date="2015-09-01T14:56:00Z">
        <w:r>
          <w:rPr>
            <w:sz w:val="20"/>
            <w:szCs w:val="20"/>
          </w:rPr>
          <w:t>enter a note that states who attended the training and the dates. This should be the Program Admin or an owner</w:t>
        </w:r>
      </w:ins>
    </w:p>
    <w:p w14:paraId="42FC80BB" w14:textId="77777777" w:rsidR="00933ABF" w:rsidRDefault="00617DEC" w:rsidP="00933ABF">
      <w:pPr>
        <w:spacing w:after="0"/>
        <w:ind w:left="720"/>
        <w:jc w:val="center"/>
        <w:rPr>
          <w:ins w:id="1991" w:author="Sue A Darby" w:date="2015-09-01T14:56:00Z"/>
        </w:rPr>
        <w:pPrChange w:id="1992" w:author="Sue A Darby" w:date="2015-10-08T14:38:00Z">
          <w:pPr>
            <w:ind w:left="720"/>
          </w:pPr>
        </w:pPrChange>
      </w:pPr>
      <w:ins w:id="1993" w:author="Sue A Darby" w:date="2015-09-01T14:56:00Z">
        <w:r>
          <w:rPr>
            <w:noProof/>
          </w:rPr>
          <w:drawing>
            <wp:inline distT="0" distB="0" distL="0" distR="0" wp14:anchorId="75D53F1A" wp14:editId="10E2B70B">
              <wp:extent cx="4203509" cy="1658203"/>
              <wp:effectExtent l="38100" t="38100" r="38100" b="3810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3"/>
                      <a:srcRect t="22781" r="29233" b="41272"/>
                      <a:stretch>
                        <a:fillRect/>
                      </a:stretch>
                    </pic:blipFill>
                    <pic:spPr>
                      <a:xfrm>
                        <a:off x="0" y="0"/>
                        <a:ext cx="4203509" cy="1658203"/>
                      </a:xfrm>
                      <a:prstGeom prst="rect">
                        <a:avLst/>
                      </a:prstGeom>
                      <a:ln w="38100">
                        <a:solidFill>
                          <a:srgbClr val="000000"/>
                        </a:solidFill>
                        <a:prstDash val="solid"/>
                      </a:ln>
                    </pic:spPr>
                  </pic:pic>
                </a:graphicData>
              </a:graphic>
            </wp:inline>
          </w:drawing>
        </w:r>
      </w:ins>
    </w:p>
    <w:p w14:paraId="6BE35BE0" w14:textId="77777777" w:rsidR="00933ABF" w:rsidRDefault="00617DEC" w:rsidP="00933ABF">
      <w:pPr>
        <w:pStyle w:val="Heading2"/>
        <w:spacing w:before="0"/>
        <w:rPr>
          <w:ins w:id="1994" w:author="Sue A Darby" w:date="2015-09-01T14:56:00Z"/>
        </w:rPr>
        <w:pPrChange w:id="1995" w:author="Sue A Darby" w:date="2015-10-08T14:38:00Z">
          <w:pPr>
            <w:ind w:left="720"/>
          </w:pPr>
        </w:pPrChange>
      </w:pPr>
      <w:bookmarkStart w:id="1996" w:name="h.14ykbeg" w:colFirst="0" w:colLast="0"/>
      <w:bookmarkEnd w:id="1996"/>
      <w:ins w:id="1997" w:author="Sue A Darby" w:date="2015-09-01T14:56:00Z">
        <w:r>
          <w:rPr>
            <w:b w:val="0"/>
            <w:sz w:val="24"/>
            <w:szCs w:val="24"/>
          </w:rPr>
          <w:t>RSL</w:t>
        </w:r>
      </w:ins>
    </w:p>
    <w:p w14:paraId="0C488754" w14:textId="77777777" w:rsidR="00933ABF" w:rsidRDefault="00617DEC" w:rsidP="00933ABF">
      <w:pPr>
        <w:spacing w:after="0"/>
        <w:ind w:left="720"/>
        <w:jc w:val="center"/>
        <w:rPr>
          <w:ins w:id="1998" w:author="Sue A Darby" w:date="2015-09-01T14:56:00Z"/>
        </w:rPr>
        <w:pPrChange w:id="1999" w:author="Sue A Darby" w:date="2015-10-08T14:38:00Z">
          <w:pPr>
            <w:ind w:left="720"/>
          </w:pPr>
        </w:pPrChange>
      </w:pPr>
      <w:ins w:id="2000" w:author="Sue A Darby" w:date="2015-09-01T14:56:00Z">
        <w:r>
          <w:rPr>
            <w:noProof/>
          </w:rPr>
          <w:drawing>
            <wp:inline distT="0" distB="0" distL="0" distR="0" wp14:anchorId="6494D85E" wp14:editId="3D3D70E8">
              <wp:extent cx="4203510" cy="1644555"/>
              <wp:effectExtent l="38100" t="38100" r="38100" b="38100"/>
              <wp:docPr id="5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4"/>
                      <a:srcRect t="22927" r="29233" b="41420"/>
                      <a:stretch>
                        <a:fillRect/>
                      </a:stretch>
                    </pic:blipFill>
                    <pic:spPr>
                      <a:xfrm>
                        <a:off x="0" y="0"/>
                        <a:ext cx="4203510" cy="1644555"/>
                      </a:xfrm>
                      <a:prstGeom prst="rect">
                        <a:avLst/>
                      </a:prstGeom>
                      <a:ln w="38100">
                        <a:solidFill>
                          <a:srgbClr val="000000"/>
                        </a:solidFill>
                        <a:prstDash val="solid"/>
                      </a:ln>
                    </pic:spPr>
                  </pic:pic>
                </a:graphicData>
              </a:graphic>
            </wp:inline>
          </w:drawing>
        </w:r>
      </w:ins>
    </w:p>
    <w:p w14:paraId="557C6B2B" w14:textId="77777777" w:rsidR="00933ABF" w:rsidRDefault="00933ABF" w:rsidP="00933ABF">
      <w:pPr>
        <w:spacing w:after="0"/>
        <w:ind w:left="720"/>
        <w:rPr>
          <w:del w:id="2001" w:author="Sue A Darby" w:date="2015-09-01T14:56:00Z"/>
        </w:rPr>
        <w:pPrChange w:id="2002" w:author="Sue A Darby" w:date="2015-10-08T14:38:00Z">
          <w:pPr>
            <w:ind w:left="720"/>
          </w:pPr>
        </w:pPrChange>
      </w:pPr>
    </w:p>
    <w:p w14:paraId="21283FAB" w14:textId="77777777" w:rsidR="00933ABF" w:rsidRDefault="00617DEC" w:rsidP="00933ABF">
      <w:pPr>
        <w:numPr>
          <w:ilvl w:val="0"/>
          <w:numId w:val="3"/>
        </w:numPr>
        <w:spacing w:after="0"/>
        <w:ind w:hanging="360"/>
        <w:contextualSpacing/>
        <w:rPr>
          <w:ins w:id="2003" w:author="Sue A Darby" w:date="2015-09-09T15:30:00Z"/>
          <w:sz w:val="20"/>
          <w:szCs w:val="20"/>
        </w:rPr>
        <w:pPrChange w:id="2004" w:author="Sue A Darby" w:date="2015-10-08T14:38:00Z">
          <w:pPr>
            <w:numPr>
              <w:numId w:val="16"/>
            </w:numPr>
            <w:ind w:left="720" w:hanging="360"/>
            <w:contextualSpacing/>
          </w:pPr>
        </w:pPrChange>
      </w:pPr>
      <w:r>
        <w:rPr>
          <w:sz w:val="20"/>
          <w:szCs w:val="20"/>
        </w:rPr>
        <w:t>Click on “Add Note”.  Click on the Select button to the right of the Title field.  Choose the “Provider – Certification - Application Complete” title and enter a note that states the application was approved.</w:t>
      </w:r>
    </w:p>
    <w:p w14:paraId="201F3DF1" w14:textId="77777777" w:rsidR="00933ABF" w:rsidRDefault="00617DEC">
      <w:ins w:id="2005" w:author="Sue A Darby" w:date="2015-09-09T15:30:00Z">
        <w:r>
          <w:br w:type="page"/>
        </w:r>
      </w:ins>
    </w:p>
    <w:p w14:paraId="69981094" w14:textId="77777777" w:rsidR="00933ABF" w:rsidRDefault="00933ABF">
      <w:pPr>
        <w:rPr>
          <w:ins w:id="2006" w:author="Sue A Darby" w:date="2015-09-09T15:30:00Z"/>
        </w:rPr>
      </w:pPr>
    </w:p>
    <w:p w14:paraId="09C0E94B" w14:textId="77777777" w:rsidR="00933ABF" w:rsidRDefault="00617DEC" w:rsidP="00933ABF">
      <w:pPr>
        <w:pStyle w:val="Heading1"/>
        <w:spacing w:before="0"/>
        <w:rPr>
          <w:ins w:id="2007" w:author="Sue A Darby" w:date="2015-09-09T15:30:00Z"/>
          <w:b w:val="0"/>
        </w:rPr>
        <w:pPrChange w:id="2008" w:author="Sue A Darby" w:date="2015-10-08T14:38:00Z">
          <w:pPr>
            <w:numPr>
              <w:numId w:val="16"/>
            </w:numPr>
            <w:ind w:left="720" w:hanging="360"/>
            <w:contextualSpacing/>
          </w:pPr>
        </w:pPrChange>
      </w:pPr>
      <w:bookmarkStart w:id="2009" w:name="h.3oy7u29" w:colFirst="0" w:colLast="0"/>
      <w:bookmarkEnd w:id="2009"/>
      <w:ins w:id="2010" w:author="Sue A Darby" w:date="2015-09-09T15:30:00Z">
        <w:r>
          <w:rPr>
            <w:b w:val="0"/>
            <w:sz w:val="24"/>
            <w:szCs w:val="24"/>
          </w:rPr>
          <w:t>Certification Forms</w:t>
        </w:r>
      </w:ins>
    </w:p>
    <w:p w14:paraId="48C28876" w14:textId="77777777" w:rsidR="00933ABF" w:rsidRDefault="00617DEC" w:rsidP="00933ABF">
      <w:pPr>
        <w:rPr>
          <w:ins w:id="2011" w:author="Sue A Darby" w:date="2015-09-09T15:30:00Z"/>
        </w:rPr>
        <w:pPrChange w:id="2012" w:author="Sue A Darby" w:date="2015-10-08T14:38:00Z">
          <w:pPr>
            <w:numPr>
              <w:numId w:val="16"/>
            </w:numPr>
            <w:ind w:left="720" w:hanging="360"/>
            <w:contextualSpacing/>
          </w:pPr>
        </w:pPrChange>
      </w:pPr>
      <w:ins w:id="2013" w:author="Sue A Darby" w:date="2015-09-09T15:30:00Z">
        <w:r>
          <w:t>HCB</w:t>
        </w:r>
      </w:ins>
    </w:p>
    <w:p w14:paraId="69F9E2C4" w14:textId="77777777" w:rsidR="00933ABF" w:rsidRDefault="00617DEC" w:rsidP="00933ABF">
      <w:pPr>
        <w:rPr>
          <w:ins w:id="2014" w:author="Sue A Darby" w:date="2015-09-09T15:30:00Z"/>
        </w:rPr>
        <w:pPrChange w:id="2015" w:author="Sue A Darby" w:date="2015-10-08T14:38:00Z">
          <w:pPr>
            <w:numPr>
              <w:numId w:val="16"/>
            </w:numPr>
            <w:ind w:left="720" w:hanging="360"/>
            <w:contextualSpacing/>
          </w:pPr>
        </w:pPrChange>
      </w:pPr>
      <w:ins w:id="2016" w:author="Sue A Darby" w:date="2015-09-09T15:30:00Z">
        <w:r>
          <w:t>PCA</w:t>
        </w:r>
      </w:ins>
    </w:p>
    <w:p w14:paraId="327D797B" w14:textId="77777777" w:rsidR="00933ABF" w:rsidRDefault="00617DEC" w:rsidP="00933ABF">
      <w:pPr>
        <w:rPr>
          <w:ins w:id="2017" w:author="Sue A Darby" w:date="2015-09-09T15:30:00Z"/>
        </w:rPr>
        <w:pPrChange w:id="2018" w:author="Sue A Darby" w:date="2015-10-08T14:38:00Z">
          <w:pPr>
            <w:numPr>
              <w:numId w:val="16"/>
            </w:numPr>
            <w:ind w:left="720" w:hanging="360"/>
            <w:contextualSpacing/>
          </w:pPr>
        </w:pPrChange>
      </w:pPr>
      <w:ins w:id="2019" w:author="Sue A Darby" w:date="2015-09-09T15:30:00Z">
        <w:r>
          <w:t>Care Coordinator</w:t>
        </w:r>
      </w:ins>
    </w:p>
    <w:p w14:paraId="12AA3C54" w14:textId="77777777" w:rsidR="00933ABF" w:rsidRDefault="00617DEC">
      <w:ins w:id="2020" w:author="Sue A Darby" w:date="2015-09-09T15:30:00Z">
        <w:r>
          <w:br w:type="page"/>
        </w:r>
      </w:ins>
    </w:p>
    <w:p w14:paraId="27D9116C" w14:textId="77777777" w:rsidR="00933ABF" w:rsidRDefault="00933ABF">
      <w:pPr>
        <w:rPr>
          <w:ins w:id="2021" w:author="Sue A Darby" w:date="2015-09-09T15:30:00Z"/>
        </w:rPr>
      </w:pPr>
    </w:p>
    <w:p w14:paraId="4D7E2AD5" w14:textId="77777777" w:rsidR="00933ABF" w:rsidRDefault="00617DEC" w:rsidP="00933ABF">
      <w:pPr>
        <w:pStyle w:val="Heading1"/>
        <w:spacing w:before="0"/>
        <w:rPr>
          <w:ins w:id="2022" w:author="Sue A Darby" w:date="2015-09-09T15:30:00Z"/>
        </w:rPr>
        <w:pPrChange w:id="2023" w:author="Sue A Darby" w:date="2015-10-08T14:38:00Z">
          <w:pPr>
            <w:pStyle w:val="Heading1"/>
          </w:pPr>
        </w:pPrChange>
      </w:pPr>
      <w:bookmarkStart w:id="2024" w:name="h.243i4a2" w:colFirst="0" w:colLast="0"/>
      <w:bookmarkEnd w:id="2024"/>
      <w:ins w:id="2025" w:author="Sue A Darby" w:date="2015-09-09T15:30:00Z">
        <w:r>
          <w:t>Folders</w:t>
        </w:r>
      </w:ins>
    </w:p>
    <w:p w14:paraId="7C3E1BF8" w14:textId="77777777" w:rsidR="00933ABF" w:rsidRDefault="00617DEC" w:rsidP="00933ABF">
      <w:pPr>
        <w:pStyle w:val="Heading2"/>
        <w:spacing w:before="0"/>
        <w:rPr>
          <w:ins w:id="2026" w:author="Sue A Darby" w:date="2015-09-09T15:30:00Z"/>
        </w:rPr>
        <w:pPrChange w:id="2027" w:author="Sue A Darby" w:date="2015-10-08T14:38:00Z">
          <w:pPr>
            <w:pStyle w:val="Heading2"/>
          </w:pPr>
        </w:pPrChange>
      </w:pPr>
      <w:bookmarkStart w:id="2028" w:name="h.j8sehv" w:colFirst="0" w:colLast="0"/>
      <w:bookmarkEnd w:id="2028"/>
      <w:ins w:id="2029" w:author="Sue A Darby" w:date="2015-09-09T15:30:00Z">
        <w:r>
          <w:t>HCB (Blue)</w:t>
        </w:r>
      </w:ins>
    </w:p>
    <w:p w14:paraId="75C3FD30" w14:textId="77777777" w:rsidR="00933ABF" w:rsidRDefault="00617DEC" w:rsidP="00933ABF">
      <w:pPr>
        <w:pStyle w:val="Heading2"/>
        <w:spacing w:before="0"/>
        <w:rPr>
          <w:ins w:id="2030" w:author="Sue A Darby" w:date="2015-09-09T15:30:00Z"/>
        </w:rPr>
        <w:pPrChange w:id="2031" w:author="Sue A Darby" w:date="2015-10-08T14:38:00Z">
          <w:pPr>
            <w:pStyle w:val="Heading2"/>
          </w:pPr>
        </w:pPrChange>
      </w:pPr>
      <w:bookmarkStart w:id="2032" w:name="h.338fx5o" w:colFirst="0" w:colLast="0"/>
      <w:bookmarkEnd w:id="2032"/>
      <w:ins w:id="2033" w:author="Sue A Darby" w:date="2015-09-09T15:30:00Z">
        <w:r>
          <w:t>Care Coordinators</w:t>
        </w:r>
      </w:ins>
    </w:p>
    <w:p w14:paraId="7AD523A1" w14:textId="77777777" w:rsidR="00933ABF" w:rsidRDefault="00617DEC" w:rsidP="00933ABF">
      <w:pPr>
        <w:pStyle w:val="Heading2"/>
        <w:spacing w:before="0"/>
        <w:rPr>
          <w:ins w:id="2034" w:author="Sue A Darby" w:date="2015-09-09T15:30:00Z"/>
        </w:rPr>
        <w:pPrChange w:id="2035" w:author="Sue A Darby" w:date="2015-10-08T14:38:00Z">
          <w:pPr>
            <w:pStyle w:val="Heading2"/>
          </w:pPr>
        </w:pPrChange>
      </w:pPr>
      <w:bookmarkStart w:id="2036" w:name="h.1idq7dh" w:colFirst="0" w:colLast="0"/>
      <w:bookmarkEnd w:id="2036"/>
      <w:ins w:id="2037" w:author="Sue A Darby" w:date="2015-09-09T15:30:00Z">
        <w:r>
          <w:t>PCA (Grey)</w:t>
        </w:r>
      </w:ins>
    </w:p>
    <w:p w14:paraId="5DC4C7CE" w14:textId="77777777" w:rsidR="00933ABF" w:rsidRDefault="00617DEC">
      <w:ins w:id="2038" w:author="Sue A Darby" w:date="2015-09-09T15:30:00Z">
        <w:r>
          <w:br w:type="page"/>
        </w:r>
      </w:ins>
    </w:p>
    <w:p w14:paraId="61320E77" w14:textId="77777777" w:rsidR="00933ABF" w:rsidRDefault="00933ABF">
      <w:pPr>
        <w:rPr>
          <w:ins w:id="2039" w:author="Sue A Darby" w:date="2015-09-09T15:30:00Z"/>
        </w:rPr>
      </w:pPr>
    </w:p>
    <w:p w14:paraId="5861C2E5" w14:textId="77777777" w:rsidR="00933ABF" w:rsidRDefault="00617DEC" w:rsidP="00933ABF">
      <w:pPr>
        <w:pStyle w:val="Heading1"/>
        <w:spacing w:before="0"/>
        <w:rPr>
          <w:ins w:id="2040" w:author="Sue A Darby" w:date="2015-09-09T15:30:00Z"/>
          <w:b w:val="0"/>
        </w:rPr>
        <w:pPrChange w:id="2041" w:author="Sue A Darby" w:date="2015-10-08T14:38:00Z">
          <w:pPr>
            <w:numPr>
              <w:numId w:val="16"/>
            </w:numPr>
            <w:ind w:left="720" w:hanging="360"/>
            <w:contextualSpacing/>
          </w:pPr>
        </w:pPrChange>
      </w:pPr>
      <w:bookmarkStart w:id="2042" w:name="h.42ddq1a" w:colFirst="0" w:colLast="0"/>
      <w:bookmarkEnd w:id="2042"/>
      <w:ins w:id="2043" w:author="Sue A Darby" w:date="2015-09-09T15:30:00Z">
        <w:r>
          <w:rPr>
            <w:b w:val="0"/>
            <w:sz w:val="24"/>
            <w:szCs w:val="24"/>
          </w:rPr>
          <w:t>Activating Providers</w:t>
        </w:r>
      </w:ins>
    </w:p>
    <w:p w14:paraId="397EB8F6" w14:textId="77777777" w:rsidR="00933ABF" w:rsidRDefault="00617DEC" w:rsidP="00933ABF">
      <w:pPr>
        <w:rPr>
          <w:ins w:id="2044" w:author="Sue A Darby" w:date="2015-09-09T15:30:00Z"/>
        </w:rPr>
        <w:pPrChange w:id="2045" w:author="Sue A Darby" w:date="2015-10-08T14:38:00Z">
          <w:pPr>
            <w:numPr>
              <w:numId w:val="16"/>
            </w:numPr>
            <w:ind w:left="720" w:hanging="360"/>
            <w:contextualSpacing/>
          </w:pPr>
        </w:pPrChange>
      </w:pPr>
      <w:ins w:id="2046" w:author="Sue A Darby" w:date="2015-09-09T15:30:00Z">
        <w:r>
          <w:t>Report from Xerox via COGNOS or from provider or from staff</w:t>
        </w:r>
      </w:ins>
    </w:p>
    <w:p w14:paraId="4D8A932D" w14:textId="77777777" w:rsidR="00933ABF" w:rsidRDefault="00617DEC" w:rsidP="00933ABF">
      <w:pPr>
        <w:pStyle w:val="Heading2"/>
        <w:spacing w:before="0"/>
        <w:rPr>
          <w:ins w:id="2047" w:author="Sue A Darby" w:date="2015-09-09T15:30:00Z"/>
          <w:b w:val="0"/>
        </w:rPr>
        <w:pPrChange w:id="2048" w:author="Sue A Darby" w:date="2015-10-08T14:38:00Z">
          <w:pPr>
            <w:numPr>
              <w:numId w:val="16"/>
            </w:numPr>
            <w:ind w:left="720" w:hanging="360"/>
            <w:contextualSpacing/>
          </w:pPr>
        </w:pPrChange>
      </w:pPr>
      <w:bookmarkStart w:id="2049" w:name="h.2hio093" w:colFirst="0" w:colLast="0"/>
      <w:bookmarkEnd w:id="2049"/>
      <w:ins w:id="2050" w:author="Sue A Darby" w:date="2015-09-09T15:30:00Z">
        <w:r>
          <w:rPr>
            <w:b w:val="0"/>
            <w:sz w:val="24"/>
            <w:szCs w:val="24"/>
          </w:rPr>
          <w:t>Details</w:t>
        </w:r>
      </w:ins>
    </w:p>
    <w:p w14:paraId="583D0F12" w14:textId="77777777" w:rsidR="00933ABF" w:rsidRDefault="00617DEC" w:rsidP="00933ABF">
      <w:pPr>
        <w:rPr>
          <w:ins w:id="2051" w:author="Sue A Darby" w:date="2015-09-09T15:30:00Z"/>
        </w:rPr>
        <w:pPrChange w:id="2052" w:author="Sue A Darby" w:date="2015-10-08T14:38:00Z">
          <w:pPr>
            <w:numPr>
              <w:numId w:val="16"/>
            </w:numPr>
            <w:ind w:left="720" w:hanging="360"/>
            <w:contextualSpacing/>
          </w:pPr>
        </w:pPrChange>
      </w:pPr>
      <w:ins w:id="2053" w:author="Sue A Darby" w:date="2015-09-09T15:30:00Z">
        <w:r>
          <w:rPr>
            <w:noProof/>
          </w:rPr>
          <w:drawing>
            <wp:inline distT="0" distB="0" distL="0" distR="0" wp14:anchorId="79213730" wp14:editId="0A4F3483">
              <wp:extent cx="264668" cy="329047"/>
              <wp:effectExtent l="0" t="0" r="0" b="0"/>
              <wp:docPr id="58" name="image116.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16.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Active = Yes</w:t>
        </w:r>
      </w:ins>
    </w:p>
    <w:p w14:paraId="39780AB1" w14:textId="77777777" w:rsidR="00933ABF" w:rsidRDefault="00617DEC" w:rsidP="00933ABF">
      <w:pPr>
        <w:pStyle w:val="Heading2"/>
        <w:spacing w:before="0"/>
        <w:rPr>
          <w:ins w:id="2054" w:author="Sue A Darby" w:date="2015-09-09T15:30:00Z"/>
          <w:b w:val="0"/>
        </w:rPr>
        <w:pPrChange w:id="2055" w:author="Sue A Darby" w:date="2015-10-08T14:38:00Z">
          <w:pPr>
            <w:numPr>
              <w:numId w:val="16"/>
            </w:numPr>
            <w:ind w:left="720" w:hanging="360"/>
            <w:contextualSpacing/>
          </w:pPr>
        </w:pPrChange>
      </w:pPr>
      <w:bookmarkStart w:id="2056" w:name="h.wnyagw" w:colFirst="0" w:colLast="0"/>
      <w:bookmarkEnd w:id="2056"/>
      <w:ins w:id="2057" w:author="Sue A Darby" w:date="2015-09-09T15:30:00Z">
        <w:r>
          <w:rPr>
            <w:b w:val="0"/>
            <w:sz w:val="24"/>
            <w:szCs w:val="24"/>
          </w:rPr>
          <w:t>Contacts</w:t>
        </w:r>
      </w:ins>
    </w:p>
    <w:p w14:paraId="4D3F0A62" w14:textId="77777777" w:rsidR="00933ABF" w:rsidRDefault="00617DEC" w:rsidP="00933ABF">
      <w:pPr>
        <w:rPr>
          <w:ins w:id="2058" w:author="Sue A Darby" w:date="2015-09-09T15:30:00Z"/>
        </w:rPr>
        <w:pPrChange w:id="2059" w:author="Sue A Darby" w:date="2015-10-08T14:38:00Z">
          <w:pPr>
            <w:numPr>
              <w:numId w:val="16"/>
            </w:numPr>
            <w:ind w:left="720" w:hanging="360"/>
            <w:contextualSpacing/>
          </w:pPr>
        </w:pPrChange>
      </w:pPr>
      <w:ins w:id="2060" w:author="Sue A Darby" w:date="2015-09-09T15:30:00Z">
        <w:r>
          <w:rPr>
            <w:noProof/>
          </w:rPr>
          <w:drawing>
            <wp:inline distT="0" distB="0" distL="0" distR="0" wp14:anchorId="1B9E33AC" wp14:editId="1F311C29">
              <wp:extent cx="264668" cy="329047"/>
              <wp:effectExtent l="0" t="0" r="0" b="0"/>
              <wp:docPr id="59" name="image117.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17.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quick check to make sure they were entered</w:t>
        </w:r>
      </w:ins>
    </w:p>
    <w:p w14:paraId="067E2287" w14:textId="77777777" w:rsidR="00933ABF" w:rsidRDefault="00617DEC" w:rsidP="00933ABF">
      <w:pPr>
        <w:pStyle w:val="Heading2"/>
        <w:spacing w:before="0"/>
        <w:rPr>
          <w:ins w:id="2061" w:author="Sue A Darby" w:date="2015-09-09T15:30:00Z"/>
          <w:b w:val="0"/>
        </w:rPr>
        <w:pPrChange w:id="2062" w:author="Sue A Darby" w:date="2015-10-08T14:38:00Z">
          <w:pPr>
            <w:numPr>
              <w:numId w:val="16"/>
            </w:numPr>
            <w:ind w:left="720" w:hanging="360"/>
            <w:contextualSpacing/>
          </w:pPr>
        </w:pPrChange>
      </w:pPr>
      <w:bookmarkStart w:id="2063" w:name="h.3gnlt4p" w:colFirst="0" w:colLast="0"/>
      <w:bookmarkEnd w:id="2063"/>
      <w:ins w:id="2064" w:author="Sue A Darby" w:date="2015-09-09T15:30:00Z">
        <w:r>
          <w:rPr>
            <w:b w:val="0"/>
            <w:sz w:val="24"/>
            <w:szCs w:val="24"/>
          </w:rPr>
          <w:t>Medicaid Codes</w:t>
        </w:r>
      </w:ins>
    </w:p>
    <w:p w14:paraId="2FFF4F1D" w14:textId="77777777" w:rsidR="00933ABF" w:rsidRDefault="00617DEC" w:rsidP="00933ABF">
      <w:pPr>
        <w:spacing w:after="0"/>
        <w:rPr>
          <w:ins w:id="2065" w:author="Sue A Darby" w:date="2015-09-09T15:30:00Z"/>
        </w:rPr>
        <w:pPrChange w:id="2066" w:author="Sue A Darby" w:date="2015-10-08T14:38:00Z">
          <w:pPr>
            <w:numPr>
              <w:numId w:val="16"/>
            </w:numPr>
            <w:ind w:left="720" w:hanging="360"/>
            <w:contextualSpacing/>
          </w:pPr>
        </w:pPrChange>
      </w:pPr>
      <w:ins w:id="2067" w:author="Sue A Darby" w:date="2015-09-09T15:30:00Z">
        <w:r>
          <w:rPr>
            <w:noProof/>
          </w:rPr>
          <w:drawing>
            <wp:inline distT="0" distB="0" distL="0" distR="0" wp14:anchorId="3A122018" wp14:editId="64661255">
              <wp:extent cx="264668" cy="329047"/>
              <wp:effectExtent l="0" t="0" r="0" b="0"/>
              <wp:docPr id="49" name="image107.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7.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Double check connections</w:t>
        </w:r>
      </w:ins>
    </w:p>
    <w:p w14:paraId="708ADC9B" w14:textId="77777777" w:rsidR="00933ABF" w:rsidRDefault="00933ABF" w:rsidP="00933ABF">
      <w:pPr>
        <w:spacing w:after="0"/>
        <w:rPr>
          <w:ins w:id="2068" w:author="Sue A Darby" w:date="2015-09-09T15:30:00Z"/>
        </w:rPr>
        <w:pPrChange w:id="2069" w:author="Sue A Darby" w:date="2015-10-08T14:38:00Z">
          <w:pPr>
            <w:numPr>
              <w:numId w:val="16"/>
            </w:numPr>
            <w:ind w:left="720" w:hanging="360"/>
            <w:contextualSpacing/>
          </w:pPr>
        </w:pPrChange>
      </w:pPr>
    </w:p>
    <w:p w14:paraId="1A3E14AE" w14:textId="77777777" w:rsidR="00933ABF" w:rsidRDefault="00617DEC">
      <w:ins w:id="2070" w:author="Sue A Darby" w:date="2015-09-09T15:30:00Z">
        <w:r>
          <w:br w:type="page"/>
        </w:r>
      </w:ins>
    </w:p>
    <w:p w14:paraId="5AAC201D" w14:textId="77777777" w:rsidR="00933ABF" w:rsidRDefault="00933ABF">
      <w:pPr>
        <w:rPr>
          <w:ins w:id="2071" w:author="Sue A Darby" w:date="2015-09-09T15:30:00Z"/>
        </w:rPr>
      </w:pPr>
    </w:p>
    <w:p w14:paraId="1858EEA0" w14:textId="77777777" w:rsidR="00933ABF" w:rsidRDefault="00617DEC" w:rsidP="00933ABF">
      <w:pPr>
        <w:pStyle w:val="Heading1"/>
        <w:spacing w:before="0"/>
        <w:rPr>
          <w:ins w:id="2072" w:author="Sue A Darby" w:date="2015-09-09T15:30:00Z"/>
          <w:b w:val="0"/>
        </w:rPr>
        <w:pPrChange w:id="2073" w:author="Sue A Darby" w:date="2015-10-08T14:38:00Z">
          <w:pPr>
            <w:numPr>
              <w:numId w:val="16"/>
            </w:numPr>
            <w:ind w:left="720" w:hanging="360"/>
            <w:contextualSpacing/>
          </w:pPr>
        </w:pPrChange>
      </w:pPr>
      <w:bookmarkStart w:id="2074" w:name="h.1vsw3ci" w:colFirst="0" w:colLast="0"/>
      <w:bookmarkEnd w:id="2074"/>
      <w:ins w:id="2075" w:author="Sue A Darby" w:date="2015-09-09T15:30:00Z">
        <w:r>
          <w:rPr>
            <w:b w:val="0"/>
            <w:sz w:val="24"/>
            <w:szCs w:val="24"/>
          </w:rPr>
          <w:t>Recertifications</w:t>
        </w:r>
      </w:ins>
    </w:p>
    <w:p w14:paraId="26C72DCB" w14:textId="77777777" w:rsidR="00933ABF" w:rsidRDefault="00617DEC" w:rsidP="00933ABF">
      <w:pPr>
        <w:pStyle w:val="Heading2"/>
        <w:spacing w:before="0"/>
        <w:rPr>
          <w:ins w:id="2076" w:author="Sue A Darby" w:date="2015-09-09T15:30:00Z"/>
          <w:b w:val="0"/>
        </w:rPr>
        <w:pPrChange w:id="2077" w:author="Sue A Darby" w:date="2015-10-08T14:38:00Z">
          <w:pPr>
            <w:numPr>
              <w:numId w:val="16"/>
            </w:numPr>
            <w:ind w:left="720" w:hanging="360"/>
            <w:contextualSpacing/>
          </w:pPr>
        </w:pPrChange>
      </w:pPr>
      <w:bookmarkStart w:id="2078" w:name="h.4fsjm0b" w:colFirst="0" w:colLast="0"/>
      <w:bookmarkEnd w:id="2078"/>
      <w:ins w:id="2079" w:author="Sue A Darby" w:date="2015-09-09T15:30:00Z">
        <w:r>
          <w:rPr>
            <w:b w:val="0"/>
            <w:sz w:val="24"/>
            <w:szCs w:val="24"/>
          </w:rPr>
          <w:t>Recertification Letters move down?</w:t>
        </w:r>
      </w:ins>
    </w:p>
    <w:p w14:paraId="42348B07" w14:textId="77777777" w:rsidR="00933ABF" w:rsidRDefault="00617DEC">
      <w:pPr>
        <w:numPr>
          <w:ilvl w:val="3"/>
          <w:numId w:val="6"/>
        </w:numPr>
        <w:spacing w:after="0"/>
        <w:ind w:left="360" w:hanging="270"/>
        <w:rPr>
          <w:ins w:id="2080" w:author="Sue A Darby" w:date="2015-09-09T15:30:00Z"/>
        </w:rPr>
      </w:pPr>
      <w:ins w:id="2081" w:author="Sue A Darby" w:date="2015-09-09T15:30:00Z">
        <w:r>
          <w:rPr>
            <w:rFonts w:ascii="Times New Roman" w:eastAsia="Times New Roman" w:hAnsi="Times New Roman" w:cs="Times New Roman"/>
          </w:rPr>
          <w:t>Recertification applications submission reminders are sent to all providers with upcoming certification end dates no later than 90 days prior to the end date.</w:t>
        </w:r>
      </w:ins>
    </w:p>
    <w:p w14:paraId="74C673EA" w14:textId="77777777" w:rsidR="00933ABF" w:rsidRDefault="00617DEC" w:rsidP="00933ABF">
      <w:pPr>
        <w:spacing w:after="0"/>
        <w:rPr>
          <w:ins w:id="2082" w:author="Sue A Darby" w:date="2015-09-09T15:30:00Z"/>
        </w:rPr>
        <w:pPrChange w:id="2083" w:author="Sue A Darby" w:date="2015-10-08T14:38:00Z">
          <w:pPr>
            <w:numPr>
              <w:numId w:val="16"/>
            </w:numPr>
            <w:ind w:left="720" w:hanging="360"/>
            <w:contextualSpacing/>
          </w:pPr>
        </w:pPrChange>
      </w:pPr>
      <w:ins w:id="2084" w:author="Sue A Darby" w:date="2015-09-09T15:30:00Z">
        <w:r>
          <w:rPr>
            <w:noProof/>
          </w:rPr>
          <w:drawing>
            <wp:inline distT="0" distB="0" distL="0" distR="0" wp14:anchorId="3ADA2A02" wp14:editId="5E8A747A">
              <wp:extent cx="264668" cy="329047"/>
              <wp:effectExtent l="0" t="0" r="0" b="0"/>
              <wp:docPr id="50" name="image108.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8.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1st &amp; second notices and time frames</w:t>
        </w:r>
      </w:ins>
    </w:p>
    <w:p w14:paraId="7C59D92E" w14:textId="77777777" w:rsidR="00933ABF" w:rsidRDefault="00617DEC" w:rsidP="00933ABF">
      <w:pPr>
        <w:pStyle w:val="Heading3"/>
        <w:spacing w:before="0"/>
        <w:rPr>
          <w:ins w:id="2085" w:author="Sue A Darby" w:date="2015-09-09T15:30:00Z"/>
          <w:b w:val="0"/>
        </w:rPr>
        <w:pPrChange w:id="2086" w:author="Sue A Darby" w:date="2015-10-08T14:38:00Z">
          <w:pPr>
            <w:numPr>
              <w:numId w:val="16"/>
            </w:numPr>
            <w:ind w:left="720" w:hanging="360"/>
            <w:contextualSpacing/>
          </w:pPr>
        </w:pPrChange>
      </w:pPr>
      <w:bookmarkStart w:id="2087" w:name="h.2uxtw84" w:colFirst="0" w:colLast="0"/>
      <w:bookmarkEnd w:id="2087"/>
      <w:ins w:id="2088" w:author="Sue A Darby" w:date="2015-09-09T15:30:00Z">
        <w:r>
          <w:rPr>
            <w:b w:val="0"/>
          </w:rPr>
          <w:t>Report</w:t>
        </w:r>
      </w:ins>
    </w:p>
    <w:p w14:paraId="1DEDBF9C" w14:textId="77777777" w:rsidR="00933ABF" w:rsidRDefault="00617DEC" w:rsidP="00933ABF">
      <w:pPr>
        <w:pStyle w:val="Heading3"/>
        <w:spacing w:before="0"/>
        <w:rPr>
          <w:ins w:id="2089" w:author="Sue A Darby" w:date="2015-09-09T15:30:00Z"/>
          <w:b w:val="0"/>
        </w:rPr>
        <w:pPrChange w:id="2090" w:author="Sue A Darby" w:date="2015-10-08T14:38:00Z">
          <w:pPr>
            <w:numPr>
              <w:numId w:val="16"/>
            </w:numPr>
            <w:ind w:left="720" w:hanging="360"/>
            <w:contextualSpacing/>
          </w:pPr>
        </w:pPrChange>
      </w:pPr>
      <w:bookmarkStart w:id="2091" w:name="h.1a346fx" w:colFirst="0" w:colLast="0"/>
      <w:bookmarkEnd w:id="2091"/>
      <w:ins w:id="2092" w:author="Sue A Darby" w:date="2015-09-09T15:30:00Z">
        <w:r>
          <w:rPr>
            <w:b w:val="0"/>
          </w:rPr>
          <w:t>Mail Merge</w:t>
        </w:r>
      </w:ins>
    </w:p>
    <w:p w14:paraId="44DC8DED" w14:textId="77777777" w:rsidR="00933ABF" w:rsidRDefault="00617DEC" w:rsidP="00933ABF">
      <w:pPr>
        <w:spacing w:after="0"/>
        <w:rPr>
          <w:ins w:id="2093" w:author="Sue A Darby" w:date="2015-09-09T15:30:00Z"/>
        </w:rPr>
        <w:pPrChange w:id="2094" w:author="Sue A Darby" w:date="2015-10-08T14:38:00Z">
          <w:pPr>
            <w:numPr>
              <w:numId w:val="16"/>
            </w:numPr>
            <w:ind w:left="720" w:hanging="360"/>
            <w:contextualSpacing/>
          </w:pPr>
        </w:pPrChange>
      </w:pPr>
      <w:ins w:id="2095" w:author="Sue A Darby" w:date="2015-09-09T15:30:00Z">
        <w:r>
          <w:t>Each step including PDF</w:t>
        </w:r>
      </w:ins>
    </w:p>
    <w:p w14:paraId="5C3D9729" w14:textId="77777777" w:rsidR="00933ABF" w:rsidRDefault="00617DEC" w:rsidP="00933ABF">
      <w:pPr>
        <w:pStyle w:val="Heading3"/>
        <w:spacing w:before="0"/>
        <w:rPr>
          <w:ins w:id="2096" w:author="Sue A Darby" w:date="2015-09-09T15:30:00Z"/>
          <w:b w:val="0"/>
        </w:rPr>
        <w:pPrChange w:id="2097" w:author="Sue A Darby" w:date="2015-10-08T14:38:00Z">
          <w:pPr>
            <w:numPr>
              <w:numId w:val="16"/>
            </w:numPr>
            <w:ind w:left="720" w:hanging="360"/>
            <w:contextualSpacing/>
          </w:pPr>
        </w:pPrChange>
      </w:pPr>
      <w:bookmarkStart w:id="2098" w:name="h.3u2rp3q" w:colFirst="0" w:colLast="0"/>
      <w:bookmarkEnd w:id="2098"/>
      <w:ins w:id="2099" w:author="Sue A Darby" w:date="2015-09-09T15:30:00Z">
        <w:r>
          <w:rPr>
            <w:b w:val="0"/>
          </w:rPr>
          <w:t>Envelopes</w:t>
        </w:r>
      </w:ins>
    </w:p>
    <w:p w14:paraId="41DCE679" w14:textId="77777777" w:rsidR="00933ABF" w:rsidRDefault="00617DEC" w:rsidP="00933ABF">
      <w:pPr>
        <w:spacing w:after="0"/>
        <w:rPr>
          <w:ins w:id="2100" w:author="Sue A Darby" w:date="2015-09-09T15:30:00Z"/>
        </w:rPr>
        <w:pPrChange w:id="2101" w:author="Sue A Darby" w:date="2015-10-08T14:38:00Z">
          <w:pPr>
            <w:numPr>
              <w:numId w:val="16"/>
            </w:numPr>
            <w:ind w:left="720" w:hanging="360"/>
            <w:contextualSpacing/>
          </w:pPr>
        </w:pPrChange>
      </w:pPr>
      <w:ins w:id="2102" w:author="Sue A Darby" w:date="2015-09-09T15:30:00Z">
        <w:r>
          <w:t>Merges including PDF</w:t>
        </w:r>
      </w:ins>
    </w:p>
    <w:p w14:paraId="52827CFC" w14:textId="77777777" w:rsidR="00933ABF" w:rsidRDefault="00617DEC" w:rsidP="00933ABF">
      <w:pPr>
        <w:pStyle w:val="Heading3"/>
        <w:spacing w:before="0"/>
        <w:rPr>
          <w:ins w:id="2103" w:author="Sue A Darby" w:date="2015-09-09T15:30:00Z"/>
          <w:b w:val="0"/>
        </w:rPr>
        <w:pPrChange w:id="2104" w:author="Sue A Darby" w:date="2015-10-08T14:38:00Z">
          <w:pPr>
            <w:numPr>
              <w:numId w:val="16"/>
            </w:numPr>
            <w:ind w:left="720" w:hanging="360"/>
            <w:contextualSpacing/>
          </w:pPr>
        </w:pPrChange>
      </w:pPr>
      <w:bookmarkStart w:id="2105" w:name="h.2981zbj" w:colFirst="0" w:colLast="0"/>
      <w:bookmarkEnd w:id="2105"/>
      <w:ins w:id="2106" w:author="Sue A Darby" w:date="2015-09-09T15:30:00Z">
        <w:r>
          <w:rPr>
            <w:b w:val="0"/>
          </w:rPr>
          <w:t>Notes</w:t>
        </w:r>
      </w:ins>
    </w:p>
    <w:p w14:paraId="73019EE5" w14:textId="77777777" w:rsidR="00933ABF" w:rsidRDefault="00617DEC" w:rsidP="00933ABF">
      <w:pPr>
        <w:pStyle w:val="Heading2"/>
        <w:spacing w:before="0"/>
        <w:rPr>
          <w:ins w:id="2107" w:author="Sue A Darby" w:date="2015-09-09T15:30:00Z"/>
          <w:b w:val="0"/>
        </w:rPr>
        <w:pPrChange w:id="2108" w:author="Sue A Darby" w:date="2015-10-08T14:38:00Z">
          <w:pPr>
            <w:numPr>
              <w:numId w:val="16"/>
            </w:numPr>
            <w:ind w:left="720" w:hanging="360"/>
            <w:contextualSpacing/>
          </w:pPr>
        </w:pPrChange>
      </w:pPr>
      <w:bookmarkStart w:id="2109" w:name="h.odc9jc" w:colFirst="0" w:colLast="0"/>
      <w:bookmarkEnd w:id="2109"/>
      <w:ins w:id="2110" w:author="Sue A Darby" w:date="2015-09-09T15:30:00Z">
        <w:r>
          <w:rPr>
            <w:b w:val="0"/>
            <w:sz w:val="24"/>
            <w:szCs w:val="24"/>
          </w:rPr>
          <w:t>Reviews</w:t>
        </w:r>
      </w:ins>
    </w:p>
    <w:p w14:paraId="20399EBF" w14:textId="77777777" w:rsidR="00933ABF" w:rsidRDefault="00617DEC" w:rsidP="00933ABF">
      <w:pPr>
        <w:pStyle w:val="Heading2"/>
        <w:spacing w:before="0"/>
        <w:rPr>
          <w:ins w:id="2111" w:author="Sue A Darby" w:date="2015-09-09T15:30:00Z"/>
          <w:b w:val="0"/>
        </w:rPr>
        <w:pPrChange w:id="2112" w:author="Sue A Darby" w:date="2015-10-08T14:38:00Z">
          <w:pPr>
            <w:numPr>
              <w:numId w:val="16"/>
            </w:numPr>
            <w:ind w:left="720" w:hanging="360"/>
            <w:contextualSpacing/>
          </w:pPr>
        </w:pPrChange>
      </w:pPr>
      <w:bookmarkStart w:id="2113" w:name="h.38czs75" w:colFirst="0" w:colLast="0"/>
      <w:bookmarkEnd w:id="2113"/>
      <w:ins w:id="2114" w:author="Sue A Darby" w:date="2015-09-09T15:30:00Z">
        <w:r>
          <w:rPr>
            <w:b w:val="0"/>
            <w:sz w:val="24"/>
            <w:szCs w:val="24"/>
          </w:rPr>
          <w:t>Pend Notices</w:t>
        </w:r>
      </w:ins>
    </w:p>
    <w:p w14:paraId="5D8BBA0F" w14:textId="77777777" w:rsidR="00933ABF" w:rsidRDefault="00617DEC" w:rsidP="00933ABF">
      <w:pPr>
        <w:pStyle w:val="Heading2"/>
        <w:spacing w:before="0"/>
        <w:rPr>
          <w:ins w:id="2115" w:author="Sue A Darby" w:date="2015-09-09T15:30:00Z"/>
          <w:b w:val="0"/>
        </w:rPr>
        <w:pPrChange w:id="2116" w:author="Sue A Darby" w:date="2015-10-08T14:38:00Z">
          <w:pPr>
            <w:numPr>
              <w:numId w:val="16"/>
            </w:numPr>
            <w:ind w:left="720" w:hanging="360"/>
            <w:contextualSpacing/>
          </w:pPr>
        </w:pPrChange>
      </w:pPr>
      <w:bookmarkStart w:id="2117" w:name="h.1nia2ey" w:colFirst="0" w:colLast="0"/>
      <w:bookmarkEnd w:id="2117"/>
      <w:ins w:id="2118" w:author="Sue A Darby" w:date="2015-09-09T15:30:00Z">
        <w:r>
          <w:rPr>
            <w:b w:val="0"/>
            <w:sz w:val="24"/>
            <w:szCs w:val="24"/>
          </w:rPr>
          <w:t>DS3 Details</w:t>
        </w:r>
      </w:ins>
    </w:p>
    <w:p w14:paraId="546DC5E3" w14:textId="77777777" w:rsidR="00933ABF" w:rsidRDefault="00617DEC" w:rsidP="00933ABF">
      <w:pPr>
        <w:pStyle w:val="Heading3"/>
        <w:spacing w:before="0"/>
        <w:rPr>
          <w:ins w:id="2119" w:author="Sue A Darby" w:date="2015-09-09T15:30:00Z"/>
          <w:b w:val="0"/>
        </w:rPr>
        <w:pPrChange w:id="2120" w:author="Sue A Darby" w:date="2015-10-08T14:38:00Z">
          <w:pPr>
            <w:numPr>
              <w:numId w:val="16"/>
            </w:numPr>
            <w:ind w:left="720" w:hanging="360"/>
            <w:contextualSpacing/>
          </w:pPr>
        </w:pPrChange>
      </w:pPr>
      <w:bookmarkStart w:id="2121" w:name="h.47hxl2r" w:colFirst="0" w:colLast="0"/>
      <w:bookmarkEnd w:id="2121"/>
      <w:ins w:id="2122" w:author="Sue A Darby" w:date="2015-09-09T15:30:00Z">
        <w:r>
          <w:rPr>
            <w:b w:val="0"/>
          </w:rPr>
          <w:t>Most Providers</w:t>
        </w:r>
      </w:ins>
    </w:p>
    <w:p w14:paraId="124D79A6" w14:textId="77777777" w:rsidR="00933ABF" w:rsidRDefault="00617DEC" w:rsidP="00933ABF">
      <w:pPr>
        <w:pStyle w:val="Heading3"/>
        <w:spacing w:before="0"/>
        <w:rPr>
          <w:ins w:id="2123" w:author="Sue A Darby" w:date="2015-09-09T15:30:00Z"/>
          <w:b w:val="0"/>
        </w:rPr>
        <w:pPrChange w:id="2124" w:author="Sue A Darby" w:date="2015-10-08T14:38:00Z">
          <w:pPr>
            <w:numPr>
              <w:numId w:val="16"/>
            </w:numPr>
            <w:ind w:left="720" w:hanging="360"/>
            <w:contextualSpacing/>
          </w:pPr>
        </w:pPrChange>
      </w:pPr>
      <w:bookmarkStart w:id="2125" w:name="h.2mn7vak" w:colFirst="0" w:colLast="0"/>
      <w:bookmarkEnd w:id="2125"/>
      <w:ins w:id="2126" w:author="Sue A Darby" w:date="2015-09-09T15:30:00Z">
        <w:r>
          <w:rPr>
            <w:b w:val="0"/>
          </w:rPr>
          <w:t>RSL</w:t>
        </w:r>
      </w:ins>
    </w:p>
    <w:p w14:paraId="41408329" w14:textId="77777777" w:rsidR="00933ABF" w:rsidRDefault="00617DEC" w:rsidP="00933ABF">
      <w:pPr>
        <w:pStyle w:val="Heading3"/>
        <w:spacing w:before="0"/>
        <w:rPr>
          <w:ins w:id="2127" w:author="Sue A Darby" w:date="2015-09-09T15:30:00Z"/>
          <w:b w:val="0"/>
        </w:rPr>
        <w:pPrChange w:id="2128" w:author="Sue A Darby" w:date="2015-10-08T14:38:00Z">
          <w:pPr>
            <w:numPr>
              <w:numId w:val="16"/>
            </w:numPr>
            <w:ind w:left="720" w:hanging="360"/>
            <w:contextualSpacing/>
          </w:pPr>
        </w:pPrChange>
      </w:pPr>
      <w:bookmarkStart w:id="2129" w:name="h.11si5id" w:colFirst="0" w:colLast="0"/>
      <w:bookmarkEnd w:id="2129"/>
      <w:ins w:id="2130" w:author="Sue A Darby" w:date="2015-09-09T15:30:00Z">
        <w:r>
          <w:rPr>
            <w:b w:val="0"/>
          </w:rPr>
          <w:t>PCA</w:t>
        </w:r>
      </w:ins>
    </w:p>
    <w:p w14:paraId="62F49C07" w14:textId="77777777" w:rsidR="00933ABF" w:rsidRDefault="00617DEC" w:rsidP="00933ABF">
      <w:pPr>
        <w:pStyle w:val="Heading2"/>
        <w:spacing w:before="0"/>
        <w:rPr>
          <w:ins w:id="2131" w:author="Sue A Darby" w:date="2015-09-09T15:30:00Z"/>
          <w:b w:val="0"/>
        </w:rPr>
        <w:pPrChange w:id="2132" w:author="Sue A Darby" w:date="2015-10-08T14:38:00Z">
          <w:pPr>
            <w:numPr>
              <w:numId w:val="16"/>
            </w:numPr>
            <w:ind w:left="720" w:hanging="360"/>
            <w:contextualSpacing/>
          </w:pPr>
        </w:pPrChange>
      </w:pPr>
      <w:bookmarkStart w:id="2133" w:name="h.3ls5o66" w:colFirst="0" w:colLast="0"/>
      <w:bookmarkEnd w:id="2133"/>
      <w:ins w:id="2134" w:author="Sue A Darby" w:date="2015-09-09T15:30:00Z">
        <w:r>
          <w:rPr>
            <w:noProof/>
          </w:rPr>
          <w:drawing>
            <wp:inline distT="0" distB="0" distL="0" distR="0" wp14:anchorId="00A35FCA" wp14:editId="169E7857">
              <wp:extent cx="264668" cy="329047"/>
              <wp:effectExtent l="0" t="0" r="0" b="0"/>
              <wp:docPr id="51" name="image109.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9.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rPr>
            <w:b w:val="0"/>
            <w:sz w:val="24"/>
            <w:szCs w:val="24"/>
          </w:rPr>
          <w:t>Contacts</w:t>
        </w:r>
      </w:ins>
    </w:p>
    <w:p w14:paraId="5D12941B" w14:textId="77777777" w:rsidR="00933ABF" w:rsidRDefault="00617DEC" w:rsidP="00933ABF">
      <w:pPr>
        <w:pStyle w:val="Heading3"/>
        <w:spacing w:before="0"/>
        <w:rPr>
          <w:ins w:id="2135" w:author="Sue A Darby" w:date="2015-09-09T15:30:00Z"/>
          <w:b w:val="0"/>
        </w:rPr>
        <w:pPrChange w:id="2136" w:author="Sue A Darby" w:date="2015-10-08T14:38:00Z">
          <w:pPr>
            <w:numPr>
              <w:numId w:val="16"/>
            </w:numPr>
            <w:ind w:left="720" w:hanging="360"/>
            <w:contextualSpacing/>
          </w:pPr>
        </w:pPrChange>
      </w:pPr>
      <w:bookmarkStart w:id="2137" w:name="h.20xfydz" w:colFirst="0" w:colLast="0"/>
      <w:bookmarkEnd w:id="2137"/>
      <w:ins w:id="2138" w:author="Sue A Darby" w:date="2015-09-09T15:30:00Z">
        <w:r>
          <w:rPr>
            <w:b w:val="0"/>
          </w:rPr>
          <w:t>Owners</w:t>
        </w:r>
      </w:ins>
    </w:p>
    <w:p w14:paraId="2CC8A84D" w14:textId="77777777" w:rsidR="00933ABF" w:rsidRDefault="00617DEC" w:rsidP="00933ABF">
      <w:pPr>
        <w:pStyle w:val="Heading3"/>
        <w:spacing w:before="0"/>
        <w:rPr>
          <w:ins w:id="2139" w:author="Sue A Darby" w:date="2015-09-09T15:30:00Z"/>
          <w:b w:val="0"/>
        </w:rPr>
        <w:pPrChange w:id="2140" w:author="Sue A Darby" w:date="2015-10-08T14:38:00Z">
          <w:pPr>
            <w:numPr>
              <w:numId w:val="16"/>
            </w:numPr>
            <w:ind w:left="720" w:hanging="360"/>
            <w:contextualSpacing/>
          </w:pPr>
        </w:pPrChange>
      </w:pPr>
      <w:bookmarkStart w:id="2141" w:name="h.4kx3h1s" w:colFirst="0" w:colLast="0"/>
      <w:bookmarkEnd w:id="2141"/>
      <w:ins w:id="2142" w:author="Sue A Darby" w:date="2015-09-09T15:30:00Z">
        <w:r>
          <w:rPr>
            <w:b w:val="0"/>
          </w:rPr>
          <w:t>Program Administrators</w:t>
        </w:r>
      </w:ins>
    </w:p>
    <w:p w14:paraId="28ED594E" w14:textId="77777777" w:rsidR="00933ABF" w:rsidRDefault="00617DEC" w:rsidP="00933ABF">
      <w:pPr>
        <w:pStyle w:val="Heading3"/>
        <w:spacing w:before="0"/>
        <w:rPr>
          <w:ins w:id="2143" w:author="Sue A Darby" w:date="2015-09-09T15:30:00Z"/>
          <w:b w:val="0"/>
        </w:rPr>
        <w:pPrChange w:id="2144" w:author="Sue A Darby" w:date="2015-10-08T14:38:00Z">
          <w:pPr>
            <w:numPr>
              <w:numId w:val="16"/>
            </w:numPr>
            <w:ind w:left="720" w:hanging="360"/>
            <w:contextualSpacing/>
          </w:pPr>
        </w:pPrChange>
      </w:pPr>
      <w:bookmarkStart w:id="2145" w:name="h.302dr9l" w:colFirst="0" w:colLast="0"/>
      <w:bookmarkEnd w:id="2145"/>
      <w:ins w:id="2146" w:author="Sue A Darby" w:date="2015-09-09T15:30:00Z">
        <w:r>
          <w:rPr>
            <w:b w:val="0"/>
          </w:rPr>
          <w:t>Back Up Care Coordinators</w:t>
        </w:r>
      </w:ins>
    </w:p>
    <w:p w14:paraId="3487DC2E" w14:textId="77777777" w:rsidR="00933ABF" w:rsidRDefault="00617DEC" w:rsidP="00933ABF">
      <w:pPr>
        <w:pStyle w:val="Heading2"/>
        <w:spacing w:before="0"/>
        <w:rPr>
          <w:ins w:id="2147" w:author="Sue A Darby" w:date="2015-09-09T15:30:00Z"/>
          <w:b w:val="0"/>
        </w:rPr>
        <w:pPrChange w:id="2148" w:author="Sue A Darby" w:date="2015-10-08T14:38:00Z">
          <w:pPr>
            <w:numPr>
              <w:numId w:val="16"/>
            </w:numPr>
            <w:ind w:left="720" w:hanging="360"/>
            <w:contextualSpacing/>
          </w:pPr>
        </w:pPrChange>
      </w:pPr>
      <w:bookmarkStart w:id="2149" w:name="h.1f7o1he" w:colFirst="0" w:colLast="0"/>
      <w:bookmarkEnd w:id="2149"/>
      <w:ins w:id="2150" w:author="Sue A Darby" w:date="2015-09-09T15:30:00Z">
        <w:r>
          <w:rPr>
            <w:b w:val="0"/>
            <w:sz w:val="24"/>
            <w:szCs w:val="24"/>
          </w:rPr>
          <w:t>Medicaid</w:t>
        </w:r>
      </w:ins>
    </w:p>
    <w:p w14:paraId="5B169831" w14:textId="77777777" w:rsidR="00933ABF" w:rsidRDefault="00617DEC" w:rsidP="00933ABF">
      <w:pPr>
        <w:pStyle w:val="Heading3"/>
        <w:spacing w:before="0"/>
        <w:rPr>
          <w:ins w:id="2151" w:author="Sue A Darby" w:date="2015-09-09T15:30:00Z"/>
          <w:b w:val="0"/>
        </w:rPr>
        <w:pPrChange w:id="2152" w:author="Sue A Darby" w:date="2015-10-08T14:38:00Z">
          <w:pPr>
            <w:numPr>
              <w:numId w:val="16"/>
            </w:numPr>
            <w:ind w:left="720" w:hanging="360"/>
            <w:contextualSpacing/>
          </w:pPr>
        </w:pPrChange>
      </w:pPr>
      <w:bookmarkStart w:id="2153" w:name="h.3z7bk57" w:colFirst="0" w:colLast="0"/>
      <w:bookmarkEnd w:id="2153"/>
      <w:ins w:id="2154" w:author="Sue A Darby" w:date="2015-09-09T15:30:00Z">
        <w:r>
          <w:rPr>
            <w:b w:val="0"/>
          </w:rPr>
          <w:t>Recertification</w:t>
        </w:r>
      </w:ins>
    </w:p>
    <w:p w14:paraId="0CD97495" w14:textId="77777777" w:rsidR="00933ABF" w:rsidRDefault="00617DEC" w:rsidP="00933ABF">
      <w:pPr>
        <w:pStyle w:val="Heading3"/>
        <w:spacing w:before="0"/>
        <w:rPr>
          <w:ins w:id="2155" w:author="Sue A Darby" w:date="2015-09-09T15:30:00Z"/>
          <w:b w:val="0"/>
        </w:rPr>
        <w:pPrChange w:id="2156" w:author="Sue A Darby" w:date="2015-10-08T14:38:00Z">
          <w:pPr>
            <w:numPr>
              <w:numId w:val="16"/>
            </w:numPr>
            <w:ind w:left="720" w:hanging="360"/>
            <w:contextualSpacing/>
          </w:pPr>
        </w:pPrChange>
      </w:pPr>
      <w:bookmarkStart w:id="2157" w:name="h.2eclud0" w:colFirst="0" w:colLast="0"/>
      <w:bookmarkEnd w:id="2157"/>
      <w:ins w:id="2158" w:author="Sue A Darby" w:date="2015-09-09T15:30:00Z">
        <w:r>
          <w:rPr>
            <w:noProof/>
          </w:rPr>
          <w:drawing>
            <wp:inline distT="0" distB="0" distL="0" distR="0" wp14:anchorId="587B5EAC" wp14:editId="0FEBD340">
              <wp:extent cx="264668" cy="329047"/>
              <wp:effectExtent l="0" t="0" r="0" b="0"/>
              <wp:docPr id="43" name="image101.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1.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rPr>
            <w:b w:val="0"/>
          </w:rPr>
          <w:t>Extensions</w:t>
        </w:r>
      </w:ins>
    </w:p>
    <w:p w14:paraId="0D5A375F" w14:textId="77777777" w:rsidR="00933ABF" w:rsidRDefault="00617DEC" w:rsidP="00933ABF">
      <w:pPr>
        <w:pStyle w:val="Heading2"/>
        <w:spacing w:before="0"/>
        <w:rPr>
          <w:ins w:id="2159" w:author="Sue A Darby" w:date="2015-09-09T15:30:00Z"/>
          <w:b w:val="0"/>
        </w:rPr>
        <w:pPrChange w:id="2160" w:author="Sue A Darby" w:date="2015-10-08T14:38:00Z">
          <w:pPr>
            <w:numPr>
              <w:numId w:val="16"/>
            </w:numPr>
            <w:ind w:left="720" w:hanging="360"/>
            <w:contextualSpacing/>
          </w:pPr>
        </w:pPrChange>
      </w:pPr>
      <w:bookmarkStart w:id="2161" w:name="h.thw4kt" w:colFirst="0" w:colLast="0"/>
      <w:bookmarkEnd w:id="2161"/>
      <w:ins w:id="2162" w:author="Sue A Darby" w:date="2015-09-09T15:30:00Z">
        <w:r>
          <w:rPr>
            <w:b w:val="0"/>
            <w:sz w:val="24"/>
            <w:szCs w:val="24"/>
          </w:rPr>
          <w:t>Agents</w:t>
        </w:r>
      </w:ins>
    </w:p>
    <w:p w14:paraId="590AF6AD" w14:textId="77777777" w:rsidR="00933ABF" w:rsidRDefault="00617DEC" w:rsidP="00933ABF">
      <w:pPr>
        <w:spacing w:after="0"/>
        <w:rPr>
          <w:ins w:id="2163" w:author="Sue A Darby" w:date="2015-09-09T15:30:00Z"/>
        </w:rPr>
        <w:pPrChange w:id="2164" w:author="Sue A Darby" w:date="2015-10-08T14:38:00Z">
          <w:pPr>
            <w:numPr>
              <w:numId w:val="16"/>
            </w:numPr>
            <w:ind w:left="720" w:hanging="360"/>
            <w:contextualSpacing/>
          </w:pPr>
        </w:pPrChange>
      </w:pPr>
      <w:ins w:id="2165" w:author="Sue A Darby" w:date="2015-09-09T15:30:00Z">
        <w:r>
          <w:rPr>
            <w:noProof/>
          </w:rPr>
          <w:drawing>
            <wp:inline distT="0" distB="0" distL="0" distR="0" wp14:anchorId="6514097A" wp14:editId="4CBC753F">
              <wp:extent cx="264668" cy="329047"/>
              <wp:effectExtent l="0" t="0" r="0" b="0"/>
              <wp:docPr id="44" name="image102.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2.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Care Coordinators affiliated with the agency need to be updated</w:t>
        </w:r>
      </w:ins>
    </w:p>
    <w:p w14:paraId="14A62969" w14:textId="77777777" w:rsidR="00933ABF" w:rsidRDefault="00617DEC" w:rsidP="00933ABF">
      <w:pPr>
        <w:pStyle w:val="Heading2"/>
        <w:spacing w:before="0"/>
        <w:rPr>
          <w:ins w:id="2166" w:author="Sue A Darby" w:date="2015-09-09T15:30:00Z"/>
          <w:b w:val="0"/>
        </w:rPr>
        <w:pPrChange w:id="2167" w:author="Sue A Darby" w:date="2015-10-08T14:38:00Z">
          <w:pPr>
            <w:numPr>
              <w:numId w:val="16"/>
            </w:numPr>
            <w:ind w:left="720" w:hanging="360"/>
            <w:contextualSpacing/>
          </w:pPr>
        </w:pPrChange>
      </w:pPr>
      <w:bookmarkStart w:id="2168" w:name="h.3dhjn8m" w:colFirst="0" w:colLast="0"/>
      <w:bookmarkEnd w:id="2168"/>
      <w:ins w:id="2169" w:author="Sue A Darby" w:date="2015-09-09T15:30:00Z">
        <w:r>
          <w:rPr>
            <w:b w:val="0"/>
            <w:sz w:val="24"/>
            <w:szCs w:val="24"/>
          </w:rPr>
          <w:t>Renderers</w:t>
        </w:r>
      </w:ins>
    </w:p>
    <w:p w14:paraId="458F5D76" w14:textId="77777777" w:rsidR="00933ABF" w:rsidRDefault="00617DEC" w:rsidP="00933ABF">
      <w:pPr>
        <w:spacing w:after="0"/>
        <w:rPr>
          <w:ins w:id="2170" w:author="Sue A Darby" w:date="2015-09-09T15:30:00Z"/>
        </w:rPr>
        <w:pPrChange w:id="2171" w:author="Sue A Darby" w:date="2015-10-08T14:38:00Z">
          <w:pPr>
            <w:numPr>
              <w:numId w:val="16"/>
            </w:numPr>
            <w:ind w:left="720" w:hanging="360"/>
            <w:contextualSpacing/>
          </w:pPr>
        </w:pPrChange>
      </w:pPr>
      <w:ins w:id="2172" w:author="Sue A Darby" w:date="2015-09-09T15:30:00Z">
        <w:r>
          <w:rPr>
            <w:noProof/>
          </w:rPr>
          <w:drawing>
            <wp:inline distT="0" distB="0" distL="0" distR="0" wp14:anchorId="74EAC940" wp14:editId="6E379482">
              <wp:extent cx="264668" cy="329047"/>
              <wp:effectExtent l="0" t="0" r="0" b="0"/>
              <wp:docPr id="45" name="image103.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3.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Habilitation homes affiliated with the agency need to be updated</w:t>
        </w:r>
      </w:ins>
    </w:p>
    <w:p w14:paraId="28015A2D" w14:textId="77777777" w:rsidR="00933ABF" w:rsidRDefault="00617DEC" w:rsidP="00933ABF">
      <w:pPr>
        <w:pStyle w:val="Heading2"/>
        <w:spacing w:before="0"/>
        <w:rPr>
          <w:ins w:id="2173" w:author="Sue A Darby" w:date="2015-09-09T15:30:00Z"/>
          <w:b w:val="0"/>
        </w:rPr>
        <w:pPrChange w:id="2174" w:author="Sue A Darby" w:date="2015-10-08T14:38:00Z">
          <w:pPr>
            <w:numPr>
              <w:numId w:val="16"/>
            </w:numPr>
            <w:ind w:left="720" w:hanging="360"/>
            <w:contextualSpacing/>
          </w:pPr>
        </w:pPrChange>
      </w:pPr>
      <w:bookmarkStart w:id="2175" w:name="h.1smtxgf" w:colFirst="0" w:colLast="0"/>
      <w:bookmarkEnd w:id="2175"/>
      <w:ins w:id="2176" w:author="Sue A Darby" w:date="2015-09-09T15:30:00Z">
        <w:r>
          <w:rPr>
            <w:b w:val="0"/>
            <w:sz w:val="24"/>
            <w:szCs w:val="24"/>
          </w:rPr>
          <w:t>Agencies</w:t>
        </w:r>
      </w:ins>
    </w:p>
    <w:p w14:paraId="56ED2FD0" w14:textId="77777777" w:rsidR="00933ABF" w:rsidRDefault="00617DEC" w:rsidP="00933ABF">
      <w:pPr>
        <w:spacing w:after="0"/>
        <w:rPr>
          <w:ins w:id="2177" w:author="Sue A Darby" w:date="2015-09-09T15:30:00Z"/>
        </w:rPr>
        <w:pPrChange w:id="2178" w:author="Sue A Darby" w:date="2015-10-08T14:38:00Z">
          <w:pPr>
            <w:numPr>
              <w:numId w:val="16"/>
            </w:numPr>
            <w:ind w:left="720" w:hanging="360"/>
            <w:contextualSpacing/>
          </w:pPr>
        </w:pPrChange>
      </w:pPr>
      <w:ins w:id="2179" w:author="Sue A Darby" w:date="2015-09-09T15:30:00Z">
        <w:r>
          <w:rPr>
            <w:noProof/>
          </w:rPr>
          <w:drawing>
            <wp:inline distT="0" distB="0" distL="0" distR="0" wp14:anchorId="65492D98" wp14:editId="43670F7D">
              <wp:extent cx="264668" cy="329047"/>
              <wp:effectExtent l="0" t="0" r="0" b="0"/>
              <wp:docPr id="46" name="image104.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4.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Care Coordinators need to be affiliated with the correct agency especially dual or triple affiliations</w:t>
        </w:r>
      </w:ins>
    </w:p>
    <w:p w14:paraId="645012A1" w14:textId="77777777" w:rsidR="00933ABF" w:rsidRDefault="00617DEC" w:rsidP="00933ABF">
      <w:pPr>
        <w:pStyle w:val="Heading2"/>
        <w:spacing w:before="0"/>
        <w:rPr>
          <w:ins w:id="2180" w:author="Sue A Darby" w:date="2015-09-09T15:30:00Z"/>
          <w:b w:val="0"/>
        </w:rPr>
        <w:pPrChange w:id="2181" w:author="Sue A Darby" w:date="2015-10-08T14:38:00Z">
          <w:pPr>
            <w:numPr>
              <w:numId w:val="16"/>
            </w:numPr>
            <w:ind w:left="720" w:hanging="360"/>
            <w:contextualSpacing/>
          </w:pPr>
        </w:pPrChange>
      </w:pPr>
      <w:bookmarkStart w:id="2182" w:name="h.4cmhg48" w:colFirst="0" w:colLast="0"/>
      <w:bookmarkEnd w:id="2182"/>
      <w:ins w:id="2183" w:author="Sue A Darby" w:date="2015-09-09T15:30:00Z">
        <w:r>
          <w:rPr>
            <w:b w:val="0"/>
            <w:sz w:val="24"/>
            <w:szCs w:val="24"/>
          </w:rPr>
          <w:t>Not</w:t>
        </w:r>
        <w:r>
          <w:rPr>
            <w:b w:val="0"/>
            <w:sz w:val="24"/>
            <w:szCs w:val="24"/>
          </w:rPr>
          <w:t>es</w:t>
        </w:r>
      </w:ins>
    </w:p>
    <w:p w14:paraId="6EE7A30C" w14:textId="77777777" w:rsidR="00933ABF" w:rsidRDefault="00617DEC" w:rsidP="00933ABF">
      <w:pPr>
        <w:pStyle w:val="Heading3"/>
        <w:spacing w:before="0"/>
        <w:rPr>
          <w:ins w:id="2184" w:author="Sue A Darby" w:date="2015-09-09T15:30:00Z"/>
          <w:b w:val="0"/>
        </w:rPr>
        <w:pPrChange w:id="2185" w:author="Sue A Darby" w:date="2015-10-08T14:38:00Z">
          <w:pPr>
            <w:numPr>
              <w:numId w:val="16"/>
            </w:numPr>
            <w:ind w:left="720" w:hanging="360"/>
            <w:contextualSpacing/>
          </w:pPr>
        </w:pPrChange>
      </w:pPr>
      <w:bookmarkStart w:id="2186" w:name="h.2rrrqc1" w:colFirst="0" w:colLast="0"/>
      <w:bookmarkEnd w:id="2186"/>
      <w:ins w:id="2187" w:author="Sue A Darby" w:date="2015-09-09T15:30:00Z">
        <w:r>
          <w:rPr>
            <w:b w:val="0"/>
          </w:rPr>
          <w:t>Pend Notices</w:t>
        </w:r>
      </w:ins>
    </w:p>
    <w:p w14:paraId="4766E72A" w14:textId="77777777" w:rsidR="00933ABF" w:rsidRDefault="00617DEC" w:rsidP="00933ABF">
      <w:pPr>
        <w:pStyle w:val="Heading3"/>
        <w:spacing w:before="0"/>
        <w:rPr>
          <w:ins w:id="2188" w:author="Sue A Darby" w:date="2015-09-09T15:30:00Z"/>
          <w:b w:val="0"/>
        </w:rPr>
        <w:pPrChange w:id="2189" w:author="Sue A Darby" w:date="2015-10-08T14:38:00Z">
          <w:pPr>
            <w:numPr>
              <w:numId w:val="16"/>
            </w:numPr>
            <w:ind w:left="720" w:hanging="360"/>
            <w:contextualSpacing/>
          </w:pPr>
        </w:pPrChange>
      </w:pPr>
      <w:bookmarkStart w:id="2190" w:name="h.16x20ju" w:colFirst="0" w:colLast="0"/>
      <w:bookmarkEnd w:id="2190"/>
      <w:ins w:id="2191" w:author="Sue A Darby" w:date="2015-09-09T15:30:00Z">
        <w:r>
          <w:rPr>
            <w:b w:val="0"/>
          </w:rPr>
          <w:t>Denial Letters</w:t>
        </w:r>
      </w:ins>
    </w:p>
    <w:p w14:paraId="51BF0E00" w14:textId="77777777" w:rsidR="00933ABF" w:rsidRDefault="00617DEC" w:rsidP="00933ABF">
      <w:pPr>
        <w:pStyle w:val="Heading3"/>
        <w:spacing w:before="0"/>
        <w:rPr>
          <w:ins w:id="2192" w:author="Sue A Darby" w:date="2015-09-09T15:30:00Z"/>
          <w:b w:val="0"/>
        </w:rPr>
        <w:pPrChange w:id="2193" w:author="Sue A Darby" w:date="2015-10-08T14:38:00Z">
          <w:pPr>
            <w:numPr>
              <w:numId w:val="16"/>
            </w:numPr>
            <w:ind w:left="720" w:hanging="360"/>
            <w:contextualSpacing/>
          </w:pPr>
        </w:pPrChange>
      </w:pPr>
      <w:bookmarkStart w:id="2194" w:name="h.3qwpj7n" w:colFirst="0" w:colLast="0"/>
      <w:bookmarkEnd w:id="2194"/>
      <w:ins w:id="2195" w:author="Sue A Darby" w:date="2015-09-09T15:30:00Z">
        <w:r>
          <w:rPr>
            <w:noProof/>
          </w:rPr>
          <w:drawing>
            <wp:inline distT="0" distB="0" distL="0" distR="0" wp14:anchorId="63C9FE22" wp14:editId="57274261">
              <wp:extent cx="264668" cy="329047"/>
              <wp:effectExtent l="0" t="0" r="0" b="0"/>
              <wp:docPr id="47" name="image105.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5.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rPr>
            <w:b w:val="0"/>
          </w:rPr>
          <w:t>Contact Notes</w:t>
        </w:r>
      </w:ins>
    </w:p>
    <w:p w14:paraId="2988E460" w14:textId="77777777" w:rsidR="00933ABF" w:rsidRDefault="00617DEC" w:rsidP="00933ABF">
      <w:pPr>
        <w:pStyle w:val="Heading2"/>
        <w:rPr>
          <w:ins w:id="2196" w:author="Sue A Darby" w:date="2015-09-09T15:30:00Z"/>
        </w:rPr>
        <w:pPrChange w:id="2197" w:author="Sue A Darby" w:date="2015-10-08T14:38:00Z">
          <w:pPr/>
        </w:pPrChange>
      </w:pPr>
      <w:bookmarkStart w:id="2198" w:name="h.261ztfg" w:colFirst="0" w:colLast="0"/>
      <w:bookmarkEnd w:id="2198"/>
      <w:ins w:id="2199" w:author="Sue A Darby" w:date="2015-09-09T15:30:00Z">
        <w:r>
          <w:rPr>
            <w:rFonts w:ascii="Times New Roman" w:eastAsia="Times New Roman" w:hAnsi="Times New Roman" w:cs="Times New Roman"/>
            <w:color w:val="000000"/>
            <w:highlight w:val="lightGray"/>
          </w:rPr>
          <w:t>Late Recertification Applications</w:t>
        </w:r>
      </w:ins>
    </w:p>
    <w:p w14:paraId="03AE1091" w14:textId="77777777" w:rsidR="00933ABF" w:rsidRDefault="00617DEC">
      <w:pPr>
        <w:numPr>
          <w:ilvl w:val="0"/>
          <w:numId w:val="6"/>
        </w:numPr>
        <w:ind w:hanging="360"/>
        <w:contextualSpacing/>
        <w:rPr>
          <w:ins w:id="2200" w:author="Sue A Darby" w:date="2015-09-09T15:30:00Z"/>
        </w:rPr>
      </w:pPr>
      <w:ins w:id="2201" w:author="Sue A Darby" w:date="2015-09-09T15:30:00Z">
        <w:r>
          <w:rPr>
            <w:rFonts w:ascii="Times New Roman" w:eastAsia="Times New Roman" w:hAnsi="Times New Roman" w:cs="Times New Roman"/>
          </w:rPr>
          <w:t>If provider is late in getting their recertification documents in to SDS after notices are sent, the following process should be followed:</w:t>
        </w:r>
      </w:ins>
    </w:p>
    <w:p w14:paraId="47BE4E69" w14:textId="77777777" w:rsidR="00933ABF" w:rsidRDefault="00617DEC">
      <w:pPr>
        <w:numPr>
          <w:ilvl w:val="1"/>
          <w:numId w:val="6"/>
        </w:numPr>
        <w:ind w:left="1440" w:hanging="360"/>
        <w:contextualSpacing/>
        <w:rPr>
          <w:ins w:id="2202" w:author="Sue A Darby" w:date="2015-09-09T15:30:00Z"/>
        </w:rPr>
      </w:pPr>
      <w:ins w:id="2203" w:author="Sue A Darby" w:date="2015-09-09T15:30:00Z">
        <w:r>
          <w:rPr>
            <w:rFonts w:ascii="Times New Roman" w:eastAsia="Times New Roman" w:hAnsi="Times New Roman" w:cs="Times New Roman"/>
          </w:rPr>
          <w:t>Administrative support staff notifies provider of the certification expiration date and reminds the provider to give 30 days’ notice to participants.  This is the final notice that is sent 45 days prior to certification end date.</w:t>
        </w:r>
      </w:ins>
    </w:p>
    <w:p w14:paraId="6AD2F3C6" w14:textId="77777777" w:rsidR="00933ABF" w:rsidRDefault="00617DEC">
      <w:pPr>
        <w:numPr>
          <w:ilvl w:val="1"/>
          <w:numId w:val="6"/>
        </w:numPr>
        <w:ind w:left="1440" w:hanging="360"/>
        <w:contextualSpacing/>
        <w:rPr>
          <w:ins w:id="2204" w:author="Sue A Darby" w:date="2015-09-09T15:30:00Z"/>
          <w:highlight w:val="yellow"/>
        </w:rPr>
      </w:pPr>
      <w:ins w:id="2205" w:author="Sue A Darby" w:date="2015-09-09T15:30:00Z">
        <w:r>
          <w:rPr>
            <w:rFonts w:ascii="Times New Roman" w:eastAsia="Times New Roman" w:hAnsi="Times New Roman" w:cs="Times New Roman"/>
            <w:highlight w:val="yellow"/>
          </w:rPr>
          <w:t>After appeal rights have expired and an appeal was not submitted, Certification Supervisor e-mails Chief of Programs, Manager of NFLOC unit, and Manager of IDD Unit and APS this information and they will contact the Care Coordinators to alert them.</w:t>
        </w:r>
      </w:ins>
    </w:p>
    <w:p w14:paraId="39DEE6C5" w14:textId="77777777" w:rsidR="00933ABF" w:rsidRDefault="00617DEC">
      <w:pPr>
        <w:numPr>
          <w:ilvl w:val="1"/>
          <w:numId w:val="6"/>
        </w:numPr>
        <w:ind w:left="1440" w:hanging="360"/>
        <w:contextualSpacing/>
        <w:rPr>
          <w:ins w:id="2206" w:author="Sue A Darby" w:date="2015-09-09T15:30:00Z"/>
          <w:highlight w:val="yellow"/>
        </w:rPr>
      </w:pPr>
      <w:ins w:id="2207" w:author="Sue A Darby" w:date="2015-09-09T15:30:00Z">
        <w:r>
          <w:rPr>
            <w:rFonts w:ascii="Times New Roman" w:eastAsia="Times New Roman" w:hAnsi="Times New Roman" w:cs="Times New Roman"/>
            <w:highlight w:val="yellow"/>
          </w:rPr>
          <w:t>Program</w:t>
        </w:r>
        <w:r>
          <w:rPr>
            <w:rFonts w:ascii="Times New Roman" w:eastAsia="Times New Roman" w:hAnsi="Times New Roman" w:cs="Times New Roman"/>
            <w:highlight w:val="yellow"/>
          </w:rPr>
          <w:t xml:space="preserve"> staff will send letter to participant, cc’ing the Care Coordinator</w:t>
        </w:r>
      </w:ins>
    </w:p>
    <w:p w14:paraId="3747E683" w14:textId="77777777" w:rsidR="00933ABF" w:rsidRDefault="00617DEC" w:rsidP="00933ABF">
      <w:pPr>
        <w:pStyle w:val="Heading2"/>
        <w:rPr>
          <w:ins w:id="2208" w:author="Sue A Darby" w:date="2015-09-09T15:30:00Z"/>
        </w:rPr>
        <w:pPrChange w:id="2209" w:author="Sue A Darby" w:date="2015-10-08T14:38:00Z">
          <w:pPr>
            <w:spacing w:after="0"/>
          </w:pPr>
        </w:pPrChange>
      </w:pPr>
      <w:bookmarkStart w:id="2210" w:name="h.l7a3n9" w:colFirst="0" w:colLast="0"/>
      <w:bookmarkEnd w:id="2210"/>
      <w:ins w:id="2211" w:author="Sue A Darby" w:date="2015-09-09T15:30:00Z">
        <w:r>
          <w:t>Recertification Application approvals</w:t>
        </w:r>
      </w:ins>
    </w:p>
    <w:p w14:paraId="5C630C5A" w14:textId="77777777" w:rsidR="00933ABF" w:rsidRDefault="00617DEC">
      <w:pPr>
        <w:numPr>
          <w:ilvl w:val="0"/>
          <w:numId w:val="29"/>
        </w:numPr>
        <w:spacing w:after="0"/>
        <w:ind w:hanging="360"/>
        <w:rPr>
          <w:ins w:id="2212" w:author="Sue A Darby" w:date="2015-09-09T15:30:00Z"/>
        </w:rPr>
      </w:pPr>
      <w:ins w:id="2213" w:author="Sue A Darby" w:date="2015-09-09T15:30:00Z">
        <w:r>
          <w:rPr>
            <w:rFonts w:ascii="Times New Roman" w:eastAsia="Times New Roman" w:hAnsi="Times New Roman" w:cs="Times New Roman"/>
          </w:rPr>
          <w:t>Place latest application and file in the “To Be Foldered” box</w:t>
        </w:r>
      </w:ins>
    </w:p>
    <w:p w14:paraId="5EDDAD96" w14:textId="77777777" w:rsidR="00933ABF" w:rsidRDefault="00617DEC">
      <w:pPr>
        <w:numPr>
          <w:ilvl w:val="0"/>
          <w:numId w:val="29"/>
        </w:numPr>
        <w:spacing w:after="0"/>
        <w:ind w:hanging="360"/>
        <w:rPr>
          <w:ins w:id="2214" w:author="Sue A Darby" w:date="2015-09-09T15:30:00Z"/>
        </w:rPr>
      </w:pPr>
      <w:ins w:id="2215" w:author="Sue A Darby" w:date="2015-09-09T15:30:00Z">
        <w:r>
          <w:rPr>
            <w:rFonts w:ascii="Times New Roman" w:eastAsia="Times New Roman" w:hAnsi="Times New Roman" w:cs="Times New Roman"/>
          </w:rPr>
          <w:t>Place the Offsite Storage folder in the Offsite Box</w:t>
        </w:r>
      </w:ins>
    </w:p>
    <w:p w14:paraId="79594BF9" w14:textId="77777777" w:rsidR="00933ABF" w:rsidRDefault="00617DEC">
      <w:pPr>
        <w:numPr>
          <w:ilvl w:val="0"/>
          <w:numId w:val="29"/>
        </w:numPr>
        <w:spacing w:after="0"/>
        <w:ind w:hanging="360"/>
        <w:rPr>
          <w:ins w:id="2216" w:author="Sue A Darby" w:date="2015-09-09T15:30:00Z"/>
        </w:rPr>
      </w:pPr>
      <w:ins w:id="2217" w:author="Sue A Darby" w:date="2015-09-09T15:30:00Z">
        <w:r>
          <w:rPr>
            <w:rFonts w:ascii="Times New Roman" w:eastAsia="Times New Roman" w:hAnsi="Times New Roman" w:cs="Times New Roman"/>
          </w:rPr>
          <w:t>Always keep certification forms in t</w:t>
        </w:r>
        <w:r>
          <w:rPr>
            <w:rFonts w:ascii="Times New Roman" w:eastAsia="Times New Roman" w:hAnsi="Times New Roman" w:cs="Times New Roman"/>
          </w:rPr>
          <w:t>he hard copy folder in the first section</w:t>
        </w:r>
      </w:ins>
    </w:p>
    <w:p w14:paraId="71C492A7" w14:textId="77777777" w:rsidR="00933ABF" w:rsidRDefault="00617DEC" w:rsidP="00933ABF">
      <w:pPr>
        <w:pStyle w:val="Heading1"/>
        <w:spacing w:before="0"/>
        <w:rPr>
          <w:ins w:id="2218" w:author="Sue A Darby" w:date="2015-09-09T15:30:00Z"/>
        </w:rPr>
        <w:pPrChange w:id="2219" w:author="Sue A Darby" w:date="2015-10-08T14:38:00Z">
          <w:pPr>
            <w:pStyle w:val="Heading1"/>
          </w:pPr>
        </w:pPrChange>
      </w:pPr>
      <w:bookmarkStart w:id="2220" w:name="h.356xmb2" w:colFirst="0" w:colLast="0"/>
      <w:bookmarkEnd w:id="2220"/>
      <w:ins w:id="2221" w:author="Sue A Darby" w:date="2015-09-09T15:30:00Z">
        <w:r>
          <w:t xml:space="preserve">Other Application Types </w:t>
        </w:r>
      </w:ins>
    </w:p>
    <w:p w14:paraId="1D3B12F9" w14:textId="77777777" w:rsidR="00933ABF" w:rsidRDefault="00617DEC" w:rsidP="00933ABF">
      <w:pPr>
        <w:pStyle w:val="Heading2"/>
        <w:spacing w:before="0"/>
        <w:rPr>
          <w:ins w:id="2222" w:author="Sue A Darby" w:date="2015-09-09T15:30:00Z"/>
        </w:rPr>
        <w:pPrChange w:id="2223" w:author="Sue A Darby" w:date="2015-10-08T14:38:00Z">
          <w:pPr>
            <w:pStyle w:val="Heading2"/>
          </w:pPr>
        </w:pPrChange>
      </w:pPr>
      <w:bookmarkStart w:id="2224" w:name="h.1kc7wiv" w:colFirst="0" w:colLast="0"/>
      <w:bookmarkEnd w:id="2224"/>
      <w:ins w:id="2225" w:author="Sue A Darby" w:date="2015-09-09T15:30:00Z">
        <w:r>
          <w:t>Withdrawls</w:t>
        </w:r>
      </w:ins>
    </w:p>
    <w:p w14:paraId="7E538922" w14:textId="77777777" w:rsidR="00933ABF" w:rsidRDefault="00617DEC">
      <w:pPr>
        <w:spacing w:after="160"/>
        <w:rPr>
          <w:ins w:id="2226" w:author="Sue A Darby" w:date="2015-09-09T15:30:00Z"/>
        </w:rPr>
      </w:pPr>
      <w:ins w:id="2227" w:author="Sue A Darby" w:date="2015-09-09T15:30:00Z">
        <w:r>
          <w:rPr>
            <w:rFonts w:ascii="Times New Roman" w:eastAsia="Times New Roman" w:hAnsi="Times New Roman" w:cs="Times New Roman"/>
            <w:b/>
            <w:highlight w:val="lightGray"/>
          </w:rPr>
          <w:t>Withdrawn Applications</w:t>
        </w:r>
      </w:ins>
    </w:p>
    <w:p w14:paraId="65C0E3C5" w14:textId="77777777" w:rsidR="00933ABF" w:rsidRDefault="00617DEC">
      <w:pPr>
        <w:numPr>
          <w:ilvl w:val="0"/>
          <w:numId w:val="34"/>
        </w:numPr>
        <w:spacing w:after="160"/>
        <w:ind w:hanging="360"/>
        <w:rPr>
          <w:ins w:id="2228" w:author="Sue A Darby" w:date="2015-09-09T15:30:00Z"/>
        </w:rPr>
      </w:pPr>
      <w:ins w:id="2229" w:author="Sue A Darby" w:date="2015-09-09T15:30:00Z">
        <w:r>
          <w:rPr>
            <w:rFonts w:ascii="Times New Roman" w:eastAsia="Times New Roman" w:hAnsi="Times New Roman" w:cs="Times New Roman"/>
          </w:rPr>
          <w:t xml:space="preserve">When an agency requests to withdraw the application prepare the </w:t>
        </w:r>
        <w:r>
          <w:rPr>
            <w:rFonts w:ascii="Times New Roman" w:eastAsia="Times New Roman" w:hAnsi="Times New Roman" w:cs="Times New Roman"/>
            <w:highlight w:val="yellow"/>
          </w:rPr>
          <w:t>Application Withdrawn</w:t>
        </w:r>
        <w:r>
          <w:rPr>
            <w:rFonts w:ascii="Times New Roman" w:eastAsia="Times New Roman" w:hAnsi="Times New Roman" w:cs="Times New Roman"/>
          </w:rPr>
          <w:t xml:space="preserve"> notice, scan the letter and application, and return both to the agency</w:t>
        </w:r>
        <w:r>
          <w:rPr>
            <w:rFonts w:ascii="Times New Roman" w:eastAsia="Times New Roman" w:hAnsi="Times New Roman" w:cs="Times New Roman"/>
          </w:rPr>
          <w:t>.</w:t>
        </w:r>
      </w:ins>
    </w:p>
    <w:p w14:paraId="33EEF7AD" w14:textId="77777777" w:rsidR="00933ABF" w:rsidRDefault="00617DEC">
      <w:pPr>
        <w:numPr>
          <w:ilvl w:val="0"/>
          <w:numId w:val="34"/>
        </w:numPr>
        <w:spacing w:after="160"/>
        <w:ind w:hanging="360"/>
        <w:rPr>
          <w:ins w:id="2230" w:author="Sue A Darby" w:date="2015-09-09T15:30:00Z"/>
        </w:rPr>
      </w:pPr>
      <w:ins w:id="2231" w:author="Sue A Darby" w:date="2015-09-09T15:30:00Z">
        <w:r>
          <w:rPr>
            <w:rFonts w:ascii="Times New Roman" w:eastAsia="Times New Roman" w:hAnsi="Times New Roman" w:cs="Times New Roman"/>
          </w:rPr>
          <w:t xml:space="preserve">Note as withdrawn in DS3, change the Medicaid code from xxAPP to xxW, and enter a case note that the application was withdrawn.  </w:t>
        </w:r>
      </w:ins>
    </w:p>
    <w:p w14:paraId="71A06C08" w14:textId="77777777" w:rsidR="00933ABF" w:rsidRDefault="00617DEC" w:rsidP="00933ABF">
      <w:pPr>
        <w:pStyle w:val="Heading2"/>
        <w:tabs>
          <w:tab w:val="left" w:pos="5535"/>
        </w:tabs>
        <w:rPr>
          <w:ins w:id="2232" w:author="Sue A Darby" w:date="2015-09-09T15:30:00Z"/>
        </w:rPr>
        <w:pPrChange w:id="2233" w:author="Sue A Darby" w:date="2015-10-08T14:38:00Z">
          <w:pPr>
            <w:tabs>
              <w:tab w:val="left" w:pos="5535"/>
            </w:tabs>
            <w:spacing w:after="0"/>
          </w:pPr>
        </w:pPrChange>
      </w:pPr>
      <w:bookmarkStart w:id="2234" w:name="h.44bvf6o" w:colFirst="0" w:colLast="0"/>
      <w:bookmarkEnd w:id="2234"/>
      <w:ins w:id="2235" w:author="Sue A Darby" w:date="2015-09-09T15:30:00Z">
        <w:r>
          <w:t>Changes in Business Type</w:t>
        </w:r>
      </w:ins>
    </w:p>
    <w:p w14:paraId="325D53FC" w14:textId="77777777" w:rsidR="00933ABF" w:rsidRDefault="00617DEC">
      <w:pPr>
        <w:tabs>
          <w:tab w:val="left" w:pos="5535"/>
        </w:tabs>
        <w:spacing w:after="0"/>
        <w:rPr>
          <w:ins w:id="2236" w:author="Sue A Darby" w:date="2015-09-09T15:30:00Z"/>
        </w:rPr>
      </w:pPr>
      <w:ins w:id="2237" w:author="Sue A Darby" w:date="2015-09-09T15:30:00Z">
        <w:r>
          <w:rPr>
            <w:rFonts w:ascii="Times New Roman" w:eastAsia="Times New Roman" w:hAnsi="Times New Roman" w:cs="Times New Roman"/>
            <w:b/>
          </w:rPr>
          <w:t>Change in business type requiring a new provider number</w:t>
        </w:r>
      </w:ins>
    </w:p>
    <w:p w14:paraId="416BC5BC" w14:textId="77777777" w:rsidR="00933ABF" w:rsidRDefault="00617DEC">
      <w:pPr>
        <w:numPr>
          <w:ilvl w:val="0"/>
          <w:numId w:val="21"/>
        </w:numPr>
        <w:ind w:hanging="360"/>
        <w:contextualSpacing/>
        <w:rPr>
          <w:ins w:id="2238" w:author="Sue A Darby" w:date="2015-09-09T15:30:00Z"/>
        </w:rPr>
      </w:pPr>
      <w:ins w:id="2239" w:author="Sue A Darby" w:date="2015-09-09T15:30:00Z">
        <w:r>
          <w:rPr>
            <w:rFonts w:ascii="Times New Roman" w:eastAsia="Times New Roman" w:hAnsi="Times New Roman" w:cs="Times New Roman"/>
          </w:rPr>
          <w:t>If an agency changes their business type and/or gets a new tax ID/EIN number, then they are required to get a new provider number with Xerox.</w:t>
        </w:r>
      </w:ins>
    </w:p>
    <w:p w14:paraId="5E8D994F" w14:textId="77777777" w:rsidR="00933ABF" w:rsidRDefault="00617DEC">
      <w:pPr>
        <w:numPr>
          <w:ilvl w:val="0"/>
          <w:numId w:val="21"/>
        </w:numPr>
        <w:ind w:hanging="360"/>
        <w:contextualSpacing/>
        <w:rPr>
          <w:ins w:id="2240" w:author="Sue A Darby" w:date="2015-09-09T15:30:00Z"/>
        </w:rPr>
      </w:pPr>
      <w:ins w:id="2241" w:author="Sue A Darby" w:date="2015-09-09T15:30:00Z">
        <w:r>
          <w:rPr>
            <w:rFonts w:ascii="Times New Roman" w:eastAsia="Times New Roman" w:hAnsi="Times New Roman" w:cs="Times New Roman"/>
          </w:rPr>
          <w:t>If there has been no change in ownership, then do a cert form ending the certification for the current provider nu</w:t>
        </w:r>
        <w:r>
          <w:rPr>
            <w:rFonts w:ascii="Times New Roman" w:eastAsia="Times New Roman" w:hAnsi="Times New Roman" w:cs="Times New Roman"/>
          </w:rPr>
          <w:t>mber.</w:t>
        </w:r>
      </w:ins>
    </w:p>
    <w:p w14:paraId="793F47A2" w14:textId="77777777" w:rsidR="00933ABF" w:rsidRDefault="00617DEC">
      <w:pPr>
        <w:numPr>
          <w:ilvl w:val="0"/>
          <w:numId w:val="21"/>
        </w:numPr>
        <w:ind w:hanging="360"/>
        <w:contextualSpacing/>
        <w:rPr>
          <w:ins w:id="2242" w:author="Sue A Darby" w:date="2015-09-09T15:30:00Z"/>
        </w:rPr>
      </w:pPr>
      <w:ins w:id="2243" w:author="Sue A Darby" w:date="2015-09-09T15:30:00Z">
        <w:r>
          <w:rPr>
            <w:rFonts w:ascii="Times New Roman" w:eastAsia="Times New Roman" w:hAnsi="Times New Roman" w:cs="Times New Roman"/>
          </w:rPr>
          <w:t>Complete a separate cert form to request a new provider number.</w:t>
        </w:r>
      </w:ins>
    </w:p>
    <w:p w14:paraId="0BAC0D30" w14:textId="77777777" w:rsidR="00933ABF" w:rsidRDefault="00617DEC">
      <w:pPr>
        <w:numPr>
          <w:ilvl w:val="0"/>
          <w:numId w:val="21"/>
        </w:numPr>
        <w:ind w:hanging="360"/>
        <w:contextualSpacing/>
        <w:rPr>
          <w:ins w:id="2244" w:author="Sue A Darby" w:date="2015-09-09T15:30:00Z"/>
        </w:rPr>
      </w:pPr>
      <w:ins w:id="2245" w:author="Sue A Darby" w:date="2015-09-09T15:30:00Z">
        <w:r>
          <w:rPr>
            <w:rFonts w:ascii="Times New Roman" w:eastAsia="Times New Roman" w:hAnsi="Times New Roman" w:cs="Times New Roman"/>
          </w:rPr>
          <w:t>Change the end date for the current provider number and change status to “Inactive – Voluntary Closure”</w:t>
        </w:r>
      </w:ins>
    </w:p>
    <w:p w14:paraId="62829D50" w14:textId="77777777" w:rsidR="00933ABF" w:rsidRDefault="00617DEC">
      <w:pPr>
        <w:numPr>
          <w:ilvl w:val="0"/>
          <w:numId w:val="21"/>
        </w:numPr>
        <w:ind w:hanging="360"/>
        <w:contextualSpacing/>
        <w:rPr>
          <w:ins w:id="2246" w:author="Sue A Darby" w:date="2015-09-09T15:30:00Z"/>
        </w:rPr>
      </w:pPr>
      <w:ins w:id="2247" w:author="Sue A Darby" w:date="2015-09-09T15:30:00Z">
        <w:r>
          <w:rPr>
            <w:rFonts w:ascii="Times New Roman" w:eastAsia="Times New Roman" w:hAnsi="Times New Roman" w:cs="Times New Roman"/>
          </w:rPr>
          <w:t>Register a new number (RLX, CMGX, etc.) and enter is DS3 as if a new initial provider.</w:t>
        </w:r>
      </w:ins>
    </w:p>
    <w:p w14:paraId="47D9ECB7" w14:textId="77777777" w:rsidR="00933ABF" w:rsidRDefault="00617DEC">
      <w:pPr>
        <w:numPr>
          <w:ilvl w:val="0"/>
          <w:numId w:val="21"/>
        </w:numPr>
        <w:ind w:hanging="360"/>
        <w:contextualSpacing/>
        <w:rPr>
          <w:ins w:id="2248" w:author="Sue A Darby" w:date="2015-09-09T15:30:00Z"/>
        </w:rPr>
      </w:pPr>
      <w:ins w:id="2249" w:author="Sue A Darby" w:date="2015-09-09T15:30:00Z">
        <w:r>
          <w:rPr>
            <w:rFonts w:ascii="Times New Roman" w:eastAsia="Times New Roman" w:hAnsi="Times New Roman" w:cs="Times New Roman"/>
          </w:rPr>
          <w:t>If there is a change in ownership, then the new provider(s) will need to submit a new initial application before the new provider number can be approved.</w:t>
        </w:r>
      </w:ins>
    </w:p>
    <w:p w14:paraId="0E5AFC7A" w14:textId="77777777" w:rsidR="00933ABF" w:rsidRDefault="00617DEC">
      <w:pPr>
        <w:pStyle w:val="Heading2"/>
        <w:rPr>
          <w:ins w:id="2250" w:author="Sue A Darby" w:date="2015-09-09T15:30:00Z"/>
        </w:rPr>
      </w:pPr>
      <w:bookmarkStart w:id="2251" w:name="h.2jh5peh" w:colFirst="0" w:colLast="0"/>
      <w:bookmarkEnd w:id="2251"/>
      <w:ins w:id="2252" w:author="Sue A Darby" w:date="2015-09-09T15:30:00Z">
        <w:r>
          <w:t>Agency sale</w:t>
        </w:r>
      </w:ins>
    </w:p>
    <w:p w14:paraId="53949F8C" w14:textId="77777777" w:rsidR="00933ABF" w:rsidRDefault="00617DEC">
      <w:pPr>
        <w:numPr>
          <w:ilvl w:val="0"/>
          <w:numId w:val="21"/>
        </w:numPr>
        <w:ind w:hanging="360"/>
        <w:contextualSpacing/>
        <w:rPr>
          <w:ins w:id="2253" w:author="Sue A Darby" w:date="2015-09-09T15:30:00Z"/>
        </w:rPr>
      </w:pPr>
      <w:ins w:id="2254" w:author="Sue A Darby" w:date="2015-09-09T15:30:00Z">
        <w:r>
          <w:rPr>
            <w:rFonts w:ascii="Times New Roman" w:eastAsia="Times New Roman" w:hAnsi="Times New Roman" w:cs="Times New Roman"/>
          </w:rPr>
          <w:t>New</w:t>
        </w:r>
        <w:r>
          <w:rPr>
            <w:rFonts w:ascii="Times New Roman" w:eastAsia="Times New Roman" w:hAnsi="Times New Roman" w:cs="Times New Roman"/>
          </w:rPr>
          <w:t xml:space="preserve"> owner will need to apply for certification and complete all the requirements.  Certification does not transfer with the sale.  </w:t>
        </w:r>
      </w:ins>
    </w:p>
    <w:p w14:paraId="07B9A5CA" w14:textId="77777777" w:rsidR="00933ABF" w:rsidRDefault="00617DEC">
      <w:pPr>
        <w:numPr>
          <w:ilvl w:val="0"/>
          <w:numId w:val="21"/>
        </w:numPr>
        <w:ind w:hanging="360"/>
        <w:contextualSpacing/>
        <w:rPr>
          <w:ins w:id="2255" w:author="Sue A Darby" w:date="2015-09-09T15:30:00Z"/>
        </w:rPr>
      </w:pPr>
      <w:ins w:id="2256" w:author="Sue A Darby" w:date="2015-09-09T15:30:00Z">
        <w:r>
          <w:rPr>
            <w:rFonts w:ascii="Times New Roman" w:eastAsia="Times New Roman" w:hAnsi="Times New Roman" w:cs="Times New Roman"/>
          </w:rPr>
          <w:t xml:space="preserve">Once certification requirements are met will approve the new provider following same procedures as an Initial Cert and end the </w:t>
        </w:r>
        <w:r>
          <w:rPr>
            <w:rFonts w:ascii="Times New Roman" w:eastAsia="Times New Roman" w:hAnsi="Times New Roman" w:cs="Times New Roman"/>
          </w:rPr>
          <w:t xml:space="preserve">current provider following the above procedures.  </w:t>
        </w:r>
      </w:ins>
    </w:p>
    <w:p w14:paraId="7819E762" w14:textId="77777777" w:rsidR="00933ABF" w:rsidRDefault="00617DEC">
      <w:pPr>
        <w:numPr>
          <w:ilvl w:val="0"/>
          <w:numId w:val="21"/>
        </w:numPr>
        <w:ind w:hanging="360"/>
        <w:contextualSpacing/>
        <w:rPr>
          <w:ins w:id="2257" w:author="Sue A Darby" w:date="2015-09-09T15:30:00Z"/>
        </w:rPr>
      </w:pPr>
      <w:ins w:id="2258" w:author="Sue A Darby" w:date="2015-09-09T15:30:00Z">
        <w:r>
          <w:rPr>
            <w:rFonts w:ascii="Times New Roman" w:eastAsia="Times New Roman" w:hAnsi="Times New Roman" w:cs="Times New Roman"/>
          </w:rPr>
          <w:t xml:space="preserve">If the current provider has clients who wish to remain with the new provider then it is important that the certification is not ended before the new provider is ready to be approved.  If this happens then </w:t>
        </w:r>
        <w:r>
          <w:rPr>
            <w:rFonts w:ascii="Times New Roman" w:eastAsia="Times New Roman" w:hAnsi="Times New Roman" w:cs="Times New Roman"/>
          </w:rPr>
          <w:t>the clients will be in an uncertified facility and the new provider will not be able to bill Medicaid.</w:t>
        </w:r>
      </w:ins>
    </w:p>
    <w:p w14:paraId="14CE92DD" w14:textId="77777777" w:rsidR="00933ABF" w:rsidRDefault="00617DEC">
      <w:pPr>
        <w:numPr>
          <w:ilvl w:val="0"/>
          <w:numId w:val="21"/>
        </w:numPr>
        <w:ind w:hanging="360"/>
        <w:contextualSpacing/>
        <w:rPr>
          <w:ins w:id="2259" w:author="Sue A Darby" w:date="2015-09-09T15:30:00Z"/>
        </w:rPr>
      </w:pPr>
      <w:ins w:id="2260" w:author="Sue A Darby" w:date="2015-09-09T15:30:00Z">
        <w:r>
          <w:rPr>
            <w:rFonts w:ascii="Times New Roman" w:eastAsia="Times New Roman" w:hAnsi="Times New Roman" w:cs="Times New Roman"/>
          </w:rPr>
          <w:t>If this is involving a licensed facility, keep in touch with licensing to ensure that the license is not changed before the certification can be approved</w:t>
        </w:r>
        <w:r>
          <w:rPr>
            <w:rFonts w:ascii="Times New Roman" w:eastAsia="Times New Roman" w:hAnsi="Times New Roman" w:cs="Times New Roman"/>
          </w:rPr>
          <w:t>.</w:t>
        </w:r>
      </w:ins>
    </w:p>
    <w:p w14:paraId="53E4F04A" w14:textId="77777777" w:rsidR="00933ABF" w:rsidRDefault="00617DEC" w:rsidP="00933ABF">
      <w:pPr>
        <w:pStyle w:val="Heading2"/>
        <w:spacing w:before="0"/>
        <w:rPr>
          <w:ins w:id="2261" w:author="Sue A Darby" w:date="2015-09-09T15:30:00Z"/>
        </w:rPr>
        <w:pPrChange w:id="2262" w:author="Sue A Darby" w:date="2015-10-08T14:38:00Z">
          <w:pPr>
            <w:pStyle w:val="Heading2"/>
          </w:pPr>
        </w:pPrChange>
      </w:pPr>
      <w:bookmarkStart w:id="2263" w:name="h.ymfzma" w:colFirst="0" w:colLast="0"/>
      <w:bookmarkEnd w:id="2263"/>
      <w:ins w:id="2264" w:author="Sue A Darby" w:date="2015-09-09T15:30:00Z">
        <w:r>
          <w:t xml:space="preserve">Add location </w:t>
        </w:r>
      </w:ins>
    </w:p>
    <w:p w14:paraId="10E33614" w14:textId="77777777" w:rsidR="00933ABF" w:rsidRDefault="00617DEC" w:rsidP="00933ABF">
      <w:pPr>
        <w:pStyle w:val="Heading2"/>
        <w:spacing w:before="0"/>
        <w:rPr>
          <w:ins w:id="2265" w:author="Sue A Darby" w:date="2015-09-09T15:30:00Z"/>
        </w:rPr>
        <w:pPrChange w:id="2266" w:author="Sue A Darby" w:date="2015-10-08T14:38:00Z">
          <w:pPr>
            <w:pStyle w:val="Heading2"/>
          </w:pPr>
        </w:pPrChange>
      </w:pPr>
      <w:bookmarkStart w:id="2267" w:name="h.3im3ia3" w:colFirst="0" w:colLast="0"/>
      <w:bookmarkEnd w:id="2267"/>
      <w:ins w:id="2268" w:author="Sue A Darby" w:date="2015-09-09T15:30:00Z">
        <w:r>
          <w:t xml:space="preserve">Add CC </w:t>
        </w:r>
      </w:ins>
    </w:p>
    <w:p w14:paraId="779E6605" w14:textId="77777777" w:rsidR="00933ABF" w:rsidRDefault="00617DEC" w:rsidP="00933ABF">
      <w:pPr>
        <w:pStyle w:val="Heading2"/>
        <w:spacing w:before="0"/>
        <w:rPr>
          <w:ins w:id="2269" w:author="Sue A Darby" w:date="2015-09-09T15:30:00Z"/>
        </w:rPr>
        <w:pPrChange w:id="2270" w:author="Sue A Darby" w:date="2015-10-08T14:38:00Z">
          <w:pPr>
            <w:pStyle w:val="Heading2"/>
          </w:pPr>
        </w:pPrChange>
      </w:pPr>
      <w:bookmarkStart w:id="2271" w:name="h.1xrdshw" w:colFirst="0" w:colLast="0"/>
      <w:bookmarkEnd w:id="2271"/>
      <w:ins w:id="2272" w:author="Sue A Darby" w:date="2015-09-09T15:30:00Z">
        <w:r>
          <w:t>Add service</w:t>
        </w:r>
      </w:ins>
    </w:p>
    <w:p w14:paraId="12BCB5F8" w14:textId="77777777" w:rsidR="00933ABF" w:rsidRDefault="00617DEC" w:rsidP="00933ABF">
      <w:pPr>
        <w:pStyle w:val="Heading1"/>
        <w:spacing w:before="0"/>
        <w:rPr>
          <w:ins w:id="2273" w:author="Sue A Darby" w:date="2015-09-09T15:30:00Z"/>
          <w:b w:val="0"/>
        </w:rPr>
        <w:pPrChange w:id="2274" w:author="Sue A Darby" w:date="2015-10-08T14:38:00Z">
          <w:pPr>
            <w:numPr>
              <w:numId w:val="16"/>
            </w:numPr>
            <w:ind w:left="720" w:hanging="360"/>
            <w:contextualSpacing/>
          </w:pPr>
        </w:pPrChange>
      </w:pPr>
      <w:bookmarkStart w:id="2275" w:name="h.4hr1b5p" w:colFirst="0" w:colLast="0"/>
      <w:bookmarkEnd w:id="2275"/>
      <w:ins w:id="2276" w:author="Sue A Darby" w:date="2015-09-09T15:30:00Z">
        <w:r>
          <w:rPr>
            <w:b w:val="0"/>
            <w:sz w:val="24"/>
            <w:szCs w:val="24"/>
          </w:rPr>
          <w:t>Denials</w:t>
        </w:r>
      </w:ins>
    </w:p>
    <w:p w14:paraId="6C9DB126" w14:textId="77777777" w:rsidR="00933ABF" w:rsidRDefault="00617DEC">
      <w:pPr>
        <w:spacing w:after="0"/>
        <w:rPr>
          <w:ins w:id="2277" w:author="Sue A Darby" w:date="2015-09-09T15:30:00Z"/>
        </w:rPr>
      </w:pPr>
      <w:ins w:id="2278" w:author="Sue A Darby" w:date="2015-09-09T15:30:00Z">
        <w:r>
          <w:rPr>
            <w:rFonts w:ascii="Times New Roman" w:eastAsia="Times New Roman" w:hAnsi="Times New Roman" w:cs="Times New Roman"/>
            <w:b/>
          </w:rPr>
          <w:t>Denial Of Certification- Certification Staff</w:t>
        </w:r>
      </w:ins>
    </w:p>
    <w:p w14:paraId="78A1F8A3" w14:textId="77777777" w:rsidR="00933ABF" w:rsidRDefault="00933ABF">
      <w:pPr>
        <w:spacing w:after="0"/>
        <w:rPr>
          <w:ins w:id="2279" w:author="Sue A Darby" w:date="2015-09-09T15:30:00Z"/>
        </w:rPr>
      </w:pPr>
    </w:p>
    <w:p w14:paraId="78CC6C8A" w14:textId="77777777" w:rsidR="00933ABF" w:rsidRDefault="00617DEC">
      <w:pPr>
        <w:numPr>
          <w:ilvl w:val="0"/>
          <w:numId w:val="17"/>
        </w:numPr>
        <w:spacing w:after="0"/>
        <w:ind w:hanging="360"/>
        <w:rPr>
          <w:ins w:id="2280" w:author="Sue A Darby" w:date="2015-09-09T15:30:00Z"/>
        </w:rPr>
      </w:pPr>
      <w:ins w:id="2281" w:author="Sue A Darby" w:date="2015-09-09T15:30:00Z">
        <w:r>
          <w:rPr>
            <w:rFonts w:ascii="Times New Roman" w:eastAsia="Times New Roman" w:hAnsi="Times New Roman" w:cs="Times New Roman"/>
          </w:rPr>
          <w:t>Use the Notice of Denial of Certification template, which clearly states the timeline of actions and reasons for denial</w:t>
        </w:r>
      </w:ins>
    </w:p>
    <w:p w14:paraId="556CD68E" w14:textId="77777777" w:rsidR="00933ABF" w:rsidRDefault="00617DEC">
      <w:pPr>
        <w:numPr>
          <w:ilvl w:val="0"/>
          <w:numId w:val="1"/>
        </w:numPr>
        <w:ind w:hanging="360"/>
        <w:rPr>
          <w:ins w:id="2282" w:author="Sue A Darby" w:date="2015-09-09T15:30:00Z"/>
        </w:rPr>
      </w:pPr>
      <w:ins w:id="2283" w:author="Sue A Darby" w:date="2015-09-09T15:30:00Z">
        <w:r>
          <w:rPr>
            <w:rFonts w:ascii="Times New Roman" w:eastAsia="Times New Roman" w:hAnsi="Times New Roman" w:cs="Times New Roman"/>
          </w:rPr>
          <w:t>If a recertification, extend the agency certif</w:t>
        </w:r>
        <w:r>
          <w:rPr>
            <w:rFonts w:ascii="Times New Roman" w:eastAsia="Times New Roman" w:hAnsi="Times New Roman" w:cs="Times New Roman"/>
          </w:rPr>
          <w:t>ication end date by 35 days</w:t>
        </w:r>
      </w:ins>
    </w:p>
    <w:p w14:paraId="4B6FD921" w14:textId="77777777" w:rsidR="00933ABF" w:rsidRDefault="00617DEC">
      <w:pPr>
        <w:numPr>
          <w:ilvl w:val="0"/>
          <w:numId w:val="17"/>
        </w:numPr>
        <w:spacing w:after="0"/>
        <w:ind w:hanging="360"/>
        <w:rPr>
          <w:ins w:id="2284" w:author="Sue A Darby" w:date="2015-09-09T15:30:00Z"/>
        </w:rPr>
      </w:pPr>
      <w:ins w:id="2285" w:author="Sue A Darby" w:date="2015-09-09T15:30:00Z">
        <w:r>
          <w:rPr>
            <w:rFonts w:ascii="Times New Roman" w:eastAsia="Times New Roman" w:hAnsi="Times New Roman" w:cs="Times New Roman"/>
          </w:rPr>
          <w:t>Make sure all correspondence and actions with this applicant are documented in DS3</w:t>
        </w:r>
      </w:ins>
    </w:p>
    <w:p w14:paraId="1CE9B523" w14:textId="77777777" w:rsidR="00933ABF" w:rsidRDefault="00617DEC">
      <w:pPr>
        <w:numPr>
          <w:ilvl w:val="0"/>
          <w:numId w:val="17"/>
        </w:numPr>
        <w:spacing w:after="0"/>
        <w:ind w:hanging="360"/>
        <w:rPr>
          <w:ins w:id="2286" w:author="Sue A Darby" w:date="2015-09-09T15:30:00Z"/>
        </w:rPr>
      </w:pPr>
      <w:ins w:id="2287" w:author="Sue A Darby" w:date="2015-09-09T15:30:00Z">
        <w:r>
          <w:rPr>
            <w:rFonts w:ascii="Times New Roman" w:eastAsia="Times New Roman" w:hAnsi="Times New Roman" w:cs="Times New Roman"/>
          </w:rPr>
          <w:t>Send the denial notice draft to Unit Manager or Certification Supervisor for review</w:t>
        </w:r>
      </w:ins>
    </w:p>
    <w:p w14:paraId="4CD6B3A4" w14:textId="77777777" w:rsidR="00933ABF" w:rsidRDefault="00617DEC">
      <w:pPr>
        <w:numPr>
          <w:ilvl w:val="0"/>
          <w:numId w:val="17"/>
        </w:numPr>
        <w:spacing w:after="0"/>
        <w:ind w:hanging="360"/>
        <w:rPr>
          <w:ins w:id="2288" w:author="Sue A Darby" w:date="2015-09-09T15:30:00Z"/>
        </w:rPr>
      </w:pPr>
      <w:ins w:id="2289" w:author="Sue A Darby" w:date="2015-09-09T15:30:00Z">
        <w:r>
          <w:rPr>
            <w:rFonts w:ascii="Times New Roman" w:eastAsia="Times New Roman" w:hAnsi="Times New Roman" w:cs="Times New Roman"/>
          </w:rPr>
          <w:t>Add the denial to the tracking excel sheet found at G:\Qualit</w:t>
        </w:r>
        <w:r>
          <w:rPr>
            <w:rFonts w:ascii="Times New Roman" w:eastAsia="Times New Roman" w:hAnsi="Times New Roman" w:cs="Times New Roman"/>
          </w:rPr>
          <w:t>y Assurance\Provider Agency Folders\1-A  Denials &amp; Sanctions Spreadsheet</w:t>
        </w:r>
      </w:ins>
    </w:p>
    <w:p w14:paraId="63B66FB2" w14:textId="77777777" w:rsidR="00933ABF" w:rsidRDefault="00617DEC">
      <w:pPr>
        <w:numPr>
          <w:ilvl w:val="0"/>
          <w:numId w:val="17"/>
        </w:numPr>
        <w:spacing w:after="0"/>
        <w:ind w:hanging="360"/>
        <w:contextualSpacing/>
        <w:rPr>
          <w:ins w:id="2290" w:author="Sue A Darby" w:date="2015-09-09T15:30:00Z"/>
        </w:rPr>
      </w:pPr>
      <w:ins w:id="2291" w:author="Sue A Darby" w:date="2015-09-09T15:30:00Z">
        <w:r>
          <w:rPr>
            <w:rFonts w:ascii="Times New Roman" w:eastAsia="Times New Roman" w:hAnsi="Times New Roman" w:cs="Times New Roman"/>
          </w:rPr>
          <w:t>Keep a hard copy of the application and Notice of Denial in your office for future reference during the 30 day appeal rights period</w:t>
        </w:r>
      </w:ins>
    </w:p>
    <w:p w14:paraId="68E7E6B0" w14:textId="77777777" w:rsidR="00933ABF" w:rsidRDefault="00617DEC">
      <w:pPr>
        <w:numPr>
          <w:ilvl w:val="0"/>
          <w:numId w:val="17"/>
        </w:numPr>
        <w:spacing w:after="0"/>
        <w:ind w:hanging="360"/>
        <w:rPr>
          <w:ins w:id="2292" w:author="Sue A Darby" w:date="2015-09-09T15:30:00Z"/>
        </w:rPr>
      </w:pPr>
      <w:ins w:id="2293" w:author="Sue A Darby" w:date="2015-09-09T15:30:00Z">
        <w:r>
          <w:rPr>
            <w:rFonts w:ascii="Times New Roman" w:eastAsia="Times New Roman" w:hAnsi="Times New Roman" w:cs="Times New Roman"/>
          </w:rPr>
          <w:t>Prepare to help support the denial in mediation or administrative hearing if it is challenged through appeal process</w:t>
        </w:r>
      </w:ins>
    </w:p>
    <w:p w14:paraId="2389E4C7" w14:textId="77777777" w:rsidR="00933ABF" w:rsidRDefault="00617DEC">
      <w:pPr>
        <w:numPr>
          <w:ilvl w:val="0"/>
          <w:numId w:val="17"/>
        </w:numPr>
        <w:spacing w:after="0"/>
        <w:ind w:hanging="360"/>
        <w:rPr>
          <w:ins w:id="2294" w:author="Sue A Darby" w:date="2015-09-09T15:30:00Z"/>
        </w:rPr>
      </w:pPr>
      <w:ins w:id="2295" w:author="Sue A Darby" w:date="2015-09-09T15:30:00Z">
        <w:r>
          <w:rPr>
            <w:rFonts w:ascii="Times New Roman" w:eastAsia="Times New Roman" w:hAnsi="Times New Roman" w:cs="Times New Roman"/>
          </w:rPr>
          <w:t>If documents are received during the 30 day appeal period that make the application complete, and the applicant or provider has not appeale</w:t>
        </w:r>
        <w:r>
          <w:rPr>
            <w:rFonts w:ascii="Times New Roman" w:eastAsia="Times New Roman" w:hAnsi="Times New Roman" w:cs="Times New Roman"/>
          </w:rPr>
          <w:t>d the denial through the Office of the Commissioner, write a Denial Withdrawal letter, enter appropriate notes in DS3, and edit the Denial tracking excel sheet and let Supervisor or Manager know.</w:t>
        </w:r>
      </w:ins>
    </w:p>
    <w:p w14:paraId="7C1A5CEA" w14:textId="77777777" w:rsidR="00933ABF" w:rsidRDefault="00617DEC">
      <w:pPr>
        <w:numPr>
          <w:ilvl w:val="0"/>
          <w:numId w:val="17"/>
        </w:numPr>
        <w:spacing w:after="0"/>
        <w:ind w:hanging="360"/>
        <w:rPr>
          <w:ins w:id="2296" w:author="Sue A Darby" w:date="2015-09-09T15:30:00Z"/>
        </w:rPr>
      </w:pPr>
      <w:ins w:id="2297" w:author="Sue A Darby" w:date="2015-09-09T15:30:00Z">
        <w:r>
          <w:rPr>
            <w:rFonts w:ascii="Times New Roman" w:eastAsia="Times New Roman" w:hAnsi="Times New Roman" w:cs="Times New Roman"/>
          </w:rPr>
          <w:t>If documents are received during the 30 day appeal period th</w:t>
        </w:r>
        <w:r>
          <w:rPr>
            <w:rFonts w:ascii="Times New Roman" w:eastAsia="Times New Roman" w:hAnsi="Times New Roman" w:cs="Times New Roman"/>
          </w:rPr>
          <w:t xml:space="preserve">at make the application complete, and the applicant or provider </w:t>
        </w:r>
        <w:r>
          <w:rPr>
            <w:rFonts w:ascii="Times New Roman" w:eastAsia="Times New Roman" w:hAnsi="Times New Roman" w:cs="Times New Roman"/>
            <w:b/>
          </w:rPr>
          <w:t xml:space="preserve">has </w:t>
        </w:r>
        <w:r>
          <w:rPr>
            <w:rFonts w:ascii="Times New Roman" w:eastAsia="Times New Roman" w:hAnsi="Times New Roman" w:cs="Times New Roman"/>
          </w:rPr>
          <w:t>appealed the denial through the Office of the Commissioner, consult with Supervisor for next steps.</w:t>
        </w:r>
      </w:ins>
    </w:p>
    <w:p w14:paraId="1A6B66CF" w14:textId="77777777" w:rsidR="00933ABF" w:rsidRDefault="00617DEC">
      <w:pPr>
        <w:numPr>
          <w:ilvl w:val="0"/>
          <w:numId w:val="17"/>
        </w:numPr>
        <w:spacing w:after="0"/>
        <w:ind w:hanging="360"/>
        <w:rPr>
          <w:ins w:id="2298" w:author="Sue A Darby" w:date="2015-09-09T15:30:00Z"/>
        </w:rPr>
      </w:pPr>
      <w:ins w:id="2299" w:author="Sue A Darby" w:date="2015-09-09T15:30:00Z">
        <w:r>
          <w:rPr>
            <w:rFonts w:ascii="Times New Roman" w:eastAsia="Times New Roman" w:hAnsi="Times New Roman" w:cs="Times New Roman"/>
          </w:rPr>
          <w:t>If Denial is appealed, the Unit Manager will handle the appeal process and you may be as</w:t>
        </w:r>
        <w:r>
          <w:rPr>
            <w:rFonts w:ascii="Times New Roman" w:eastAsia="Times New Roman" w:hAnsi="Times New Roman" w:cs="Times New Roman"/>
          </w:rPr>
          <w:t>ked to participate in mediation or hearing.</w:t>
        </w:r>
      </w:ins>
    </w:p>
    <w:p w14:paraId="2553D8F6" w14:textId="77777777" w:rsidR="00933ABF" w:rsidRDefault="00617DEC">
      <w:pPr>
        <w:numPr>
          <w:ilvl w:val="0"/>
          <w:numId w:val="17"/>
        </w:numPr>
        <w:ind w:hanging="360"/>
        <w:rPr>
          <w:ins w:id="2300" w:author="Sue A Darby" w:date="2015-09-09T15:30:00Z"/>
        </w:rPr>
      </w:pPr>
      <w:ins w:id="2301" w:author="Sue A Darby" w:date="2015-09-09T15:30:00Z">
        <w:r>
          <w:rPr>
            <w:rFonts w:ascii="Times New Roman" w:eastAsia="Times New Roman" w:hAnsi="Times New Roman" w:cs="Times New Roman"/>
          </w:rPr>
          <w:t>If the Denial of Recertification is appealed, the end date for certification must be extended by 90 days to allow for due process and actions</w:t>
        </w:r>
      </w:ins>
    </w:p>
    <w:p w14:paraId="1CB70CF7" w14:textId="77777777" w:rsidR="00933ABF" w:rsidRDefault="00617DEC">
      <w:pPr>
        <w:spacing w:after="0"/>
        <w:rPr>
          <w:ins w:id="2302" w:author="Sue A Darby" w:date="2015-09-09T15:30:00Z"/>
        </w:rPr>
      </w:pPr>
      <w:ins w:id="2303" w:author="Sue A Darby" w:date="2015-09-09T15:30:00Z">
        <w:r>
          <w:rPr>
            <w:rFonts w:ascii="Times New Roman" w:eastAsia="Times New Roman" w:hAnsi="Times New Roman" w:cs="Times New Roman"/>
            <w:b/>
          </w:rPr>
          <w:t>Denial Notice Process for Administrative Support Staff</w:t>
        </w:r>
      </w:ins>
    </w:p>
    <w:p w14:paraId="35793107" w14:textId="77777777" w:rsidR="00933ABF" w:rsidRDefault="00617DEC">
      <w:pPr>
        <w:spacing w:after="0"/>
        <w:rPr>
          <w:ins w:id="2304" w:author="Sue A Darby" w:date="2015-09-09T15:30:00Z"/>
        </w:rPr>
      </w:pPr>
      <w:ins w:id="2305" w:author="Sue A Darby" w:date="2015-09-09T15:30:00Z">
        <w:r>
          <w:rPr>
            <w:rFonts w:ascii="Times New Roman" w:eastAsia="Times New Roman" w:hAnsi="Times New Roman" w:cs="Times New Roman"/>
          </w:rPr>
          <w:t>Initial Applica</w:t>
        </w:r>
        <w:r>
          <w:rPr>
            <w:rFonts w:ascii="Times New Roman" w:eastAsia="Times New Roman" w:hAnsi="Times New Roman" w:cs="Times New Roman"/>
          </w:rPr>
          <w:t>tion Denials</w:t>
        </w:r>
      </w:ins>
    </w:p>
    <w:p w14:paraId="055AB675" w14:textId="77777777" w:rsidR="00933ABF" w:rsidRDefault="00617DEC">
      <w:pPr>
        <w:numPr>
          <w:ilvl w:val="0"/>
          <w:numId w:val="18"/>
        </w:numPr>
        <w:spacing w:after="0"/>
        <w:ind w:hanging="990"/>
        <w:rPr>
          <w:ins w:id="2306" w:author="Sue A Darby" w:date="2015-09-09T15:30:00Z"/>
        </w:rPr>
      </w:pPr>
      <w:ins w:id="2307" w:author="Sue A Darby" w:date="2015-09-09T15:30:00Z">
        <w:r>
          <w:rPr>
            <w:rFonts w:ascii="Times New Roman" w:eastAsia="Times New Roman" w:hAnsi="Times New Roman" w:cs="Times New Roman"/>
          </w:rPr>
          <w:t>Scan notice and application that is being denied to the provider agency folder on G drive</w:t>
        </w:r>
      </w:ins>
    </w:p>
    <w:p w14:paraId="041662FA" w14:textId="77777777" w:rsidR="00933ABF" w:rsidRDefault="00617DEC">
      <w:pPr>
        <w:numPr>
          <w:ilvl w:val="0"/>
          <w:numId w:val="18"/>
        </w:numPr>
        <w:spacing w:after="0"/>
        <w:ind w:hanging="990"/>
        <w:rPr>
          <w:ins w:id="2308" w:author="Sue A Darby" w:date="2015-09-09T15:30:00Z"/>
        </w:rPr>
      </w:pPr>
      <w:ins w:id="2309" w:author="Sue A Darby" w:date="2015-09-09T15:30:00Z">
        <w:r>
          <w:rPr>
            <w:rFonts w:ascii="Times New Roman" w:eastAsia="Times New Roman" w:hAnsi="Times New Roman" w:cs="Times New Roman"/>
          </w:rPr>
          <w:t>Mail original Denial notice and application to provider agency, via certified mail</w:t>
        </w:r>
      </w:ins>
    </w:p>
    <w:p w14:paraId="69DFB456" w14:textId="77777777" w:rsidR="00933ABF" w:rsidRDefault="00617DEC">
      <w:pPr>
        <w:numPr>
          <w:ilvl w:val="0"/>
          <w:numId w:val="18"/>
        </w:numPr>
        <w:spacing w:after="0"/>
        <w:ind w:hanging="990"/>
        <w:rPr>
          <w:ins w:id="2310" w:author="Sue A Darby" w:date="2015-09-09T15:30:00Z"/>
        </w:rPr>
      </w:pPr>
      <w:ins w:id="2311" w:author="Sue A Darby" w:date="2015-09-09T15:30:00Z">
        <w:r>
          <w:rPr>
            <w:rFonts w:ascii="Times New Roman" w:eastAsia="Times New Roman" w:hAnsi="Times New Roman" w:cs="Times New Roman"/>
          </w:rPr>
          <w:t>Mail just the Denial notice via regular mail</w:t>
        </w:r>
      </w:ins>
    </w:p>
    <w:p w14:paraId="461624D4" w14:textId="77777777" w:rsidR="00933ABF" w:rsidRDefault="00617DEC">
      <w:pPr>
        <w:numPr>
          <w:ilvl w:val="0"/>
          <w:numId w:val="18"/>
        </w:numPr>
        <w:spacing w:after="0"/>
        <w:ind w:hanging="990"/>
        <w:rPr>
          <w:ins w:id="2312" w:author="Sue A Darby" w:date="2015-09-09T15:30:00Z"/>
        </w:rPr>
      </w:pPr>
      <w:ins w:id="2313" w:author="Sue A Darby" w:date="2015-09-09T15:30:00Z">
        <w:r>
          <w:rPr>
            <w:rFonts w:ascii="Times New Roman" w:eastAsia="Times New Roman" w:hAnsi="Times New Roman" w:cs="Times New Roman"/>
          </w:rPr>
          <w:t>Save a copy of the Denial notice in the hallway drawer marked denials</w:t>
        </w:r>
      </w:ins>
    </w:p>
    <w:p w14:paraId="5A8FADD5" w14:textId="77777777" w:rsidR="00933ABF" w:rsidRDefault="00933ABF">
      <w:pPr>
        <w:spacing w:after="0"/>
        <w:ind w:left="1080" w:hanging="990"/>
        <w:rPr>
          <w:ins w:id="2314" w:author="Sue A Darby" w:date="2015-09-09T15:30:00Z"/>
        </w:rPr>
      </w:pPr>
    </w:p>
    <w:p w14:paraId="550CB5E5" w14:textId="77777777" w:rsidR="00933ABF" w:rsidRDefault="00617DEC">
      <w:pPr>
        <w:spacing w:after="0"/>
        <w:rPr>
          <w:ins w:id="2315" w:author="Sue A Darby" w:date="2015-09-09T15:30:00Z"/>
        </w:rPr>
      </w:pPr>
      <w:ins w:id="2316" w:author="Sue A Darby" w:date="2015-09-09T15:30:00Z">
        <w:r>
          <w:rPr>
            <w:rFonts w:ascii="Times New Roman" w:eastAsia="Times New Roman" w:hAnsi="Times New Roman" w:cs="Times New Roman"/>
          </w:rPr>
          <w:t>Recertification Application Denials</w:t>
        </w:r>
      </w:ins>
    </w:p>
    <w:p w14:paraId="63AAF326" w14:textId="77777777" w:rsidR="00933ABF" w:rsidRDefault="00617DEC">
      <w:pPr>
        <w:numPr>
          <w:ilvl w:val="0"/>
          <w:numId w:val="19"/>
        </w:numPr>
        <w:spacing w:after="0"/>
        <w:ind w:hanging="1350"/>
        <w:contextualSpacing/>
        <w:rPr>
          <w:ins w:id="2317" w:author="Sue A Darby" w:date="2015-09-09T15:30:00Z"/>
        </w:rPr>
      </w:pPr>
      <w:ins w:id="2318" w:author="Sue A Darby" w:date="2015-09-09T15:30:00Z">
        <w:r>
          <w:rPr>
            <w:rFonts w:ascii="Times New Roman" w:eastAsia="Times New Roman" w:hAnsi="Times New Roman" w:cs="Times New Roman"/>
          </w:rPr>
          <w:t>Scan the Notice of Denial and application to provider agency folder on G drive</w:t>
        </w:r>
      </w:ins>
    </w:p>
    <w:p w14:paraId="303ED44B" w14:textId="77777777" w:rsidR="00933ABF" w:rsidRDefault="00617DEC">
      <w:pPr>
        <w:numPr>
          <w:ilvl w:val="0"/>
          <w:numId w:val="19"/>
        </w:numPr>
        <w:spacing w:after="0"/>
        <w:ind w:hanging="1350"/>
        <w:contextualSpacing/>
        <w:rPr>
          <w:ins w:id="2319" w:author="Sue A Darby" w:date="2015-09-09T15:30:00Z"/>
        </w:rPr>
      </w:pPr>
      <w:ins w:id="2320" w:author="Sue A Darby" w:date="2015-09-09T15:30:00Z">
        <w:r>
          <w:rPr>
            <w:rFonts w:ascii="Times New Roman" w:eastAsia="Times New Roman" w:hAnsi="Times New Roman" w:cs="Times New Roman"/>
          </w:rPr>
          <w:t>Mail just the Denial Notice via certified and regular mail</w:t>
        </w:r>
      </w:ins>
    </w:p>
    <w:p w14:paraId="756312C4" w14:textId="77777777" w:rsidR="00933ABF" w:rsidRDefault="00617DEC">
      <w:pPr>
        <w:numPr>
          <w:ilvl w:val="0"/>
          <w:numId w:val="19"/>
        </w:numPr>
        <w:spacing w:after="0"/>
        <w:ind w:hanging="1350"/>
        <w:contextualSpacing/>
        <w:rPr>
          <w:ins w:id="2321" w:author="Sue A Darby" w:date="2015-09-09T15:30:00Z"/>
        </w:rPr>
      </w:pPr>
      <w:ins w:id="2322" w:author="Sue A Darby" w:date="2015-09-09T15:30:00Z">
        <w:r>
          <w:rPr>
            <w:rFonts w:ascii="Times New Roman" w:eastAsia="Times New Roman" w:hAnsi="Times New Roman" w:cs="Times New Roman"/>
          </w:rPr>
          <w:t>Save a copy</w:t>
        </w:r>
        <w:r>
          <w:rPr>
            <w:rFonts w:ascii="Times New Roman" w:eastAsia="Times New Roman" w:hAnsi="Times New Roman" w:cs="Times New Roman"/>
          </w:rPr>
          <w:t xml:space="preserve"> of the Denial notice in the hallway drawer marked denials</w:t>
        </w:r>
      </w:ins>
    </w:p>
    <w:p w14:paraId="74D3DB04" w14:textId="77777777" w:rsidR="00933ABF" w:rsidRDefault="00617DEC" w:rsidP="00933ABF">
      <w:pPr>
        <w:rPr>
          <w:ins w:id="2323" w:author="Sue A Darby" w:date="2015-09-09T15:30:00Z"/>
        </w:rPr>
        <w:pPrChange w:id="2324" w:author="Sue A Darby" w:date="2015-10-08T14:38:00Z">
          <w:pPr>
            <w:numPr>
              <w:numId w:val="16"/>
            </w:numPr>
            <w:ind w:left="720" w:hanging="360"/>
            <w:contextualSpacing/>
          </w:pPr>
        </w:pPrChange>
      </w:pPr>
      <w:ins w:id="2325" w:author="Sue A Darby" w:date="2015-09-09T15:30:00Z">
        <w:r>
          <w:t>Initials</w:t>
        </w:r>
      </w:ins>
    </w:p>
    <w:p w14:paraId="7E86255B" w14:textId="77777777" w:rsidR="00933ABF" w:rsidRDefault="00617DEC" w:rsidP="00933ABF">
      <w:pPr>
        <w:rPr>
          <w:ins w:id="2326" w:author="Sue A Darby" w:date="2015-09-09T15:30:00Z"/>
        </w:rPr>
        <w:pPrChange w:id="2327" w:author="Sue A Darby" w:date="2015-10-08T14:38:00Z">
          <w:pPr>
            <w:numPr>
              <w:numId w:val="16"/>
            </w:numPr>
            <w:ind w:left="720" w:hanging="360"/>
            <w:contextualSpacing/>
          </w:pPr>
        </w:pPrChange>
      </w:pPr>
      <w:ins w:id="2328" w:author="Sue A Darby" w:date="2015-09-09T15:30:00Z">
        <w:r>
          <w:t>Recerts</w:t>
        </w:r>
      </w:ins>
    </w:p>
    <w:p w14:paraId="7B540C77" w14:textId="77777777" w:rsidR="00933ABF" w:rsidRDefault="00617DEC" w:rsidP="00933ABF">
      <w:pPr>
        <w:pStyle w:val="Heading2"/>
        <w:spacing w:before="0"/>
        <w:rPr>
          <w:ins w:id="2329" w:author="Sue A Darby" w:date="2015-09-09T15:30:00Z"/>
          <w:b w:val="0"/>
        </w:rPr>
        <w:pPrChange w:id="2330" w:author="Sue A Darby" w:date="2015-10-08T14:38:00Z">
          <w:pPr>
            <w:numPr>
              <w:numId w:val="16"/>
            </w:numPr>
            <w:ind w:left="720" w:hanging="360"/>
            <w:contextualSpacing/>
          </w:pPr>
        </w:pPrChange>
      </w:pPr>
      <w:bookmarkStart w:id="2331" w:name="h.2wwbldi" w:colFirst="0" w:colLast="0"/>
      <w:bookmarkEnd w:id="2331"/>
      <w:ins w:id="2332" w:author="Sue A Darby" w:date="2015-09-09T15:30:00Z">
        <w:r>
          <w:rPr>
            <w:b w:val="0"/>
            <w:sz w:val="24"/>
            <w:szCs w:val="24"/>
          </w:rPr>
          <w:t>Letters</w:t>
        </w:r>
      </w:ins>
    </w:p>
    <w:p w14:paraId="626F2D89" w14:textId="77777777" w:rsidR="00933ABF" w:rsidRDefault="00617DEC" w:rsidP="00933ABF">
      <w:pPr>
        <w:spacing w:after="0"/>
        <w:rPr>
          <w:ins w:id="2333" w:author="Sue A Darby" w:date="2015-09-09T15:30:00Z"/>
        </w:rPr>
        <w:pPrChange w:id="2334" w:author="Sue A Darby" w:date="2015-10-08T14:38:00Z">
          <w:pPr>
            <w:numPr>
              <w:numId w:val="16"/>
            </w:numPr>
            <w:ind w:left="720" w:hanging="360"/>
            <w:contextualSpacing/>
          </w:pPr>
        </w:pPrChange>
      </w:pPr>
      <w:ins w:id="2335" w:author="Sue A Darby" w:date="2015-09-09T15:30:00Z">
        <w:r>
          <w:t xml:space="preserve">Template </w:t>
        </w:r>
      </w:ins>
    </w:p>
    <w:p w14:paraId="5E32C7CB" w14:textId="77777777" w:rsidR="00933ABF" w:rsidRDefault="00617DEC" w:rsidP="00933ABF">
      <w:pPr>
        <w:pStyle w:val="Heading2"/>
        <w:spacing w:before="0"/>
        <w:rPr>
          <w:ins w:id="2336" w:author="Sue A Darby" w:date="2015-09-09T15:30:00Z"/>
          <w:b w:val="0"/>
        </w:rPr>
        <w:pPrChange w:id="2337" w:author="Sue A Darby" w:date="2015-10-08T14:38:00Z">
          <w:pPr>
            <w:numPr>
              <w:numId w:val="16"/>
            </w:numPr>
            <w:ind w:left="720" w:hanging="360"/>
            <w:contextualSpacing/>
          </w:pPr>
        </w:pPrChange>
      </w:pPr>
      <w:bookmarkStart w:id="2338" w:name="h.1c1lvlb" w:colFirst="0" w:colLast="0"/>
      <w:bookmarkEnd w:id="2338"/>
      <w:ins w:id="2339" w:author="Sue A Darby" w:date="2015-09-09T15:30:00Z">
        <w:r>
          <w:rPr>
            <w:b w:val="0"/>
            <w:sz w:val="24"/>
            <w:szCs w:val="24"/>
          </w:rPr>
          <w:t>Notes</w:t>
        </w:r>
      </w:ins>
    </w:p>
    <w:p w14:paraId="5D27AD95" w14:textId="77777777" w:rsidR="00933ABF" w:rsidRDefault="00617DEC" w:rsidP="00933ABF">
      <w:pPr>
        <w:pStyle w:val="Heading2"/>
        <w:spacing w:before="0"/>
        <w:rPr>
          <w:ins w:id="2340" w:author="Sue A Darby" w:date="2015-09-09T15:30:00Z"/>
          <w:b w:val="0"/>
        </w:rPr>
        <w:pPrChange w:id="2341" w:author="Sue A Darby" w:date="2015-10-08T14:38:00Z">
          <w:pPr>
            <w:numPr>
              <w:numId w:val="16"/>
            </w:numPr>
            <w:ind w:left="720" w:hanging="360"/>
            <w:contextualSpacing/>
          </w:pPr>
        </w:pPrChange>
      </w:pPr>
      <w:bookmarkStart w:id="2342" w:name="h.3w19e94" w:colFirst="0" w:colLast="0"/>
      <w:bookmarkEnd w:id="2342"/>
      <w:ins w:id="2343" w:author="Sue A Darby" w:date="2015-09-09T15:30:00Z">
        <w:r>
          <w:rPr>
            <w:b w:val="0"/>
            <w:sz w:val="24"/>
            <w:szCs w:val="24"/>
          </w:rPr>
          <w:t>Administrative Hearings</w:t>
        </w:r>
      </w:ins>
    </w:p>
    <w:p w14:paraId="563B0A1D" w14:textId="77777777" w:rsidR="00933ABF" w:rsidRDefault="00617DEC">
      <w:ins w:id="2344" w:author="Sue A Darby" w:date="2015-09-09T15:30:00Z">
        <w:r>
          <w:br w:type="page"/>
        </w:r>
      </w:ins>
    </w:p>
    <w:p w14:paraId="31FFE456" w14:textId="77777777" w:rsidR="00933ABF" w:rsidRDefault="00933ABF">
      <w:pPr>
        <w:rPr>
          <w:ins w:id="2345" w:author="Sue A Darby" w:date="2015-09-09T15:30:00Z"/>
        </w:rPr>
      </w:pPr>
    </w:p>
    <w:p w14:paraId="40E77D00" w14:textId="77777777" w:rsidR="00933ABF" w:rsidRDefault="00617DEC" w:rsidP="00933ABF">
      <w:pPr>
        <w:pStyle w:val="Heading1"/>
        <w:spacing w:before="0"/>
        <w:rPr>
          <w:ins w:id="2346" w:author="Sue A Darby" w:date="2015-09-09T15:30:00Z"/>
          <w:b w:val="0"/>
        </w:rPr>
        <w:pPrChange w:id="2347" w:author="Sue A Darby" w:date="2015-10-08T14:38:00Z">
          <w:pPr>
            <w:numPr>
              <w:numId w:val="16"/>
            </w:numPr>
            <w:ind w:left="720" w:hanging="360"/>
            <w:contextualSpacing/>
          </w:pPr>
        </w:pPrChange>
      </w:pPr>
      <w:bookmarkStart w:id="2348" w:name="h.2b6jogx" w:colFirst="0" w:colLast="0"/>
      <w:bookmarkEnd w:id="2348"/>
      <w:ins w:id="2349" w:author="Sue A Darby" w:date="2015-09-09T15:30:00Z">
        <w:r>
          <w:rPr>
            <w:b w:val="0"/>
            <w:sz w:val="24"/>
            <w:szCs w:val="24"/>
          </w:rPr>
          <w:t>Closures</w:t>
        </w:r>
      </w:ins>
    </w:p>
    <w:p w14:paraId="0BB346F7" w14:textId="77777777" w:rsidR="00933ABF" w:rsidRDefault="00617DEC" w:rsidP="00933ABF">
      <w:pPr>
        <w:spacing w:after="0"/>
        <w:rPr>
          <w:ins w:id="2350" w:author="Sue A Darby" w:date="2015-09-09T15:30:00Z"/>
        </w:rPr>
        <w:pPrChange w:id="2351" w:author="Sue A Darby" w:date="2015-10-08T14:38:00Z">
          <w:pPr>
            <w:numPr>
              <w:numId w:val="16"/>
            </w:numPr>
            <w:ind w:left="720" w:hanging="360"/>
            <w:contextualSpacing/>
          </w:pPr>
        </w:pPrChange>
      </w:pPr>
      <w:ins w:id="2352" w:author="Sue A Darby" w:date="2015-09-09T15:30:00Z">
        <w:r>
          <w:rPr>
            <w:noProof/>
          </w:rPr>
          <w:drawing>
            <wp:inline distT="0" distB="0" distL="0" distR="0" wp14:anchorId="182A6FE3" wp14:editId="2F13197A">
              <wp:extent cx="264668" cy="329047"/>
              <wp:effectExtent l="0" t="0" r="0" b="0"/>
              <wp:docPr id="48" name="image106.png" descr="https://cdn0.iconfinder.com/data/icons/trio-miscellaneous/32/reminder-3-512.png"/>
              <wp:cNvGraphicFramePr/>
              <a:graphic xmlns:a="http://schemas.openxmlformats.org/drawingml/2006/main">
                <a:graphicData uri="http://schemas.openxmlformats.org/drawingml/2006/picture">
                  <pic:pic xmlns:pic="http://schemas.openxmlformats.org/drawingml/2006/picture">
                    <pic:nvPicPr>
                      <pic:cNvPr id="0" name="image106.png" descr="https://cdn0.iconfinder.com/data/icons/trio-miscellaneous/32/reminder-3-512.png"/>
                      <pic:cNvPicPr preferRelativeResize="0"/>
                    </pic:nvPicPr>
                    <pic:blipFill>
                      <a:blip r:embed="rId7"/>
                      <a:srcRect l="18181" t="8139" r="14544" b="8222"/>
                      <a:stretch>
                        <a:fillRect/>
                      </a:stretch>
                    </pic:blipFill>
                    <pic:spPr>
                      <a:xfrm>
                        <a:off x="0" y="0"/>
                        <a:ext cx="264668" cy="329047"/>
                      </a:xfrm>
                      <a:prstGeom prst="rect">
                        <a:avLst/>
                      </a:prstGeom>
                      <a:ln/>
                    </pic:spPr>
                  </pic:pic>
                </a:graphicData>
              </a:graphic>
            </wp:inline>
          </w:drawing>
        </w:r>
        <w:r>
          <w:t>Watch RSL &amp; GR Homes</w:t>
        </w:r>
      </w:ins>
    </w:p>
    <w:p w14:paraId="77B61CA9" w14:textId="77777777" w:rsidR="00933ABF" w:rsidRDefault="00617DEC" w:rsidP="00933ABF">
      <w:pPr>
        <w:spacing w:after="0"/>
        <w:rPr>
          <w:ins w:id="2353" w:author="Sue A Darby" w:date="2015-09-09T15:30:00Z"/>
        </w:rPr>
        <w:pPrChange w:id="2354" w:author="Sue A Darby" w:date="2015-10-08T14:38:00Z">
          <w:pPr>
            <w:numPr>
              <w:numId w:val="16"/>
            </w:numPr>
            <w:ind w:left="720" w:hanging="360"/>
            <w:contextualSpacing/>
          </w:pPr>
        </w:pPrChange>
      </w:pPr>
      <w:ins w:id="2355" w:author="Sue A Darby" w:date="2015-09-09T15:30:00Z">
        <w:r>
          <w:t>Watch Hab providers and rendering homes</w:t>
        </w:r>
      </w:ins>
    </w:p>
    <w:p w14:paraId="207682AC" w14:textId="77777777" w:rsidR="00933ABF" w:rsidRDefault="00617DEC" w:rsidP="00933ABF">
      <w:pPr>
        <w:spacing w:after="0"/>
        <w:rPr>
          <w:ins w:id="2356" w:author="Sue A Darby" w:date="2015-09-09T15:30:00Z"/>
        </w:rPr>
        <w:pPrChange w:id="2357" w:author="Sue A Darby" w:date="2015-10-08T14:38:00Z">
          <w:pPr>
            <w:numPr>
              <w:numId w:val="16"/>
            </w:numPr>
            <w:ind w:left="720" w:hanging="360"/>
            <w:contextualSpacing/>
          </w:pPr>
        </w:pPrChange>
      </w:pPr>
      <w:ins w:id="2358" w:author="Sue A Darby" w:date="2015-09-09T15:30:00Z">
        <w:r>
          <w:t>Closing out hab renderers only</w:t>
        </w:r>
      </w:ins>
    </w:p>
    <w:p w14:paraId="7D7FBCF3" w14:textId="77777777" w:rsidR="00933ABF" w:rsidRDefault="00617DEC" w:rsidP="00933ABF">
      <w:pPr>
        <w:pStyle w:val="Heading2"/>
        <w:spacing w:before="0"/>
        <w:rPr>
          <w:ins w:id="2359" w:author="Sue A Darby" w:date="2015-09-09T15:30:00Z"/>
          <w:b w:val="0"/>
        </w:rPr>
        <w:pPrChange w:id="2360" w:author="Sue A Darby" w:date="2015-10-08T14:38:00Z">
          <w:pPr>
            <w:numPr>
              <w:numId w:val="16"/>
            </w:numPr>
            <w:ind w:left="720" w:hanging="360"/>
            <w:contextualSpacing/>
          </w:pPr>
        </w:pPrChange>
      </w:pPr>
      <w:bookmarkStart w:id="2361" w:name="h.qbtyoq" w:colFirst="0" w:colLast="0"/>
      <w:bookmarkEnd w:id="2361"/>
      <w:ins w:id="2362" w:author="Sue A Darby" w:date="2015-09-09T15:30:00Z">
        <w:r>
          <w:rPr>
            <w:b w:val="0"/>
            <w:sz w:val="24"/>
            <w:szCs w:val="24"/>
          </w:rPr>
          <w:t>Voluntary Closure</w:t>
        </w:r>
      </w:ins>
    </w:p>
    <w:p w14:paraId="2880A686" w14:textId="77777777" w:rsidR="00933ABF" w:rsidRDefault="00617DEC">
      <w:pPr>
        <w:spacing w:after="0"/>
        <w:rPr>
          <w:ins w:id="2363" w:author="Sue A Darby" w:date="2015-09-09T15:30:00Z"/>
        </w:rPr>
      </w:pPr>
      <w:ins w:id="2364" w:author="Sue A Darby" w:date="2015-09-09T15:30:00Z">
        <w:r>
          <w:rPr>
            <w:rFonts w:ascii="Times New Roman" w:eastAsia="Times New Roman" w:hAnsi="Times New Roman" w:cs="Times New Roman"/>
            <w:b/>
            <w:highlight w:val="lightGray"/>
          </w:rPr>
          <w:t>Agency Closures and Changes</w:t>
        </w:r>
      </w:ins>
    </w:p>
    <w:p w14:paraId="6A811A0D" w14:textId="77777777" w:rsidR="00933ABF" w:rsidRDefault="00617DEC">
      <w:pPr>
        <w:rPr>
          <w:ins w:id="2365" w:author="Sue A Darby" w:date="2015-09-09T15:30:00Z"/>
        </w:rPr>
      </w:pPr>
      <w:ins w:id="2366" w:author="Sue A Darby" w:date="2015-09-09T15:30:00Z">
        <w:r>
          <w:rPr>
            <w:rFonts w:ascii="Times New Roman" w:eastAsia="Times New Roman" w:hAnsi="Times New Roman" w:cs="Times New Roman"/>
          </w:rPr>
          <w:t>When an agency informs SDS that they have decided to end their certification, the file is forwarded to the Certification Supervisor and the following steps are taken:</w:t>
        </w:r>
      </w:ins>
    </w:p>
    <w:p w14:paraId="75D1477A" w14:textId="77777777" w:rsidR="00933ABF" w:rsidRDefault="00617DEC">
      <w:pPr>
        <w:numPr>
          <w:ilvl w:val="0"/>
          <w:numId w:val="38"/>
        </w:numPr>
        <w:ind w:hanging="360"/>
        <w:contextualSpacing/>
        <w:rPr>
          <w:ins w:id="2367" w:author="Sue A Darby" w:date="2015-09-09T15:30:00Z"/>
        </w:rPr>
      </w:pPr>
      <w:ins w:id="2368" w:author="Sue A Darby" w:date="2015-09-09T15:30:00Z">
        <w:r>
          <w:rPr>
            <w:rFonts w:ascii="Times New Roman" w:eastAsia="Times New Roman" w:hAnsi="Times New Roman" w:cs="Times New Roman"/>
          </w:rPr>
          <w:t xml:space="preserve">Send a copy of the letter “Voluntary Closure Letter Template 7.2014.docx” by regular mail.  Attach a copy of the </w:t>
        </w:r>
        <w:r>
          <w:rPr>
            <w:rFonts w:ascii="Times New Roman" w:eastAsia="Times New Roman" w:hAnsi="Times New Roman" w:cs="Times New Roman"/>
            <w:highlight w:val="yellow"/>
          </w:rPr>
          <w:t xml:space="preserve">Xerox Cancel Enrollment form.   Save a copy of the letter in the agency folder and keep a signed copy of it for the hard file. </w:t>
        </w:r>
      </w:ins>
    </w:p>
    <w:p w14:paraId="78AFFC97" w14:textId="77777777" w:rsidR="00933ABF" w:rsidRDefault="00617DEC">
      <w:pPr>
        <w:numPr>
          <w:ilvl w:val="0"/>
          <w:numId w:val="38"/>
        </w:numPr>
        <w:ind w:hanging="360"/>
        <w:contextualSpacing/>
        <w:rPr>
          <w:ins w:id="2369" w:author="Sue A Darby" w:date="2015-09-09T15:30:00Z"/>
        </w:rPr>
      </w:pPr>
      <w:ins w:id="2370" w:author="Sue A Darby" w:date="2015-09-09T15:30:00Z">
        <w:r>
          <w:rPr>
            <w:rFonts w:ascii="Times New Roman" w:eastAsia="Times New Roman" w:hAnsi="Times New Roman" w:cs="Times New Roman"/>
          </w:rPr>
          <w:t>Place a note un</w:t>
        </w:r>
        <w:r>
          <w:rPr>
            <w:rFonts w:ascii="Times New Roman" w:eastAsia="Times New Roman" w:hAnsi="Times New Roman" w:cs="Times New Roman"/>
          </w:rPr>
          <w:t>der the provider in DS3 regarding the communications.</w:t>
        </w:r>
      </w:ins>
    </w:p>
    <w:p w14:paraId="127A3501" w14:textId="77777777" w:rsidR="00933ABF" w:rsidRDefault="00617DEC">
      <w:pPr>
        <w:numPr>
          <w:ilvl w:val="0"/>
          <w:numId w:val="38"/>
        </w:numPr>
        <w:ind w:hanging="360"/>
        <w:contextualSpacing/>
        <w:rPr>
          <w:ins w:id="2371" w:author="Sue A Darby" w:date="2015-09-09T15:30:00Z"/>
        </w:rPr>
      </w:pPr>
      <w:ins w:id="2372" w:author="Sue A Darby" w:date="2015-09-09T15:30:00Z">
        <w:r>
          <w:rPr>
            <w:rFonts w:ascii="Times New Roman" w:eastAsia="Times New Roman" w:hAnsi="Times New Roman" w:cs="Times New Roman"/>
          </w:rPr>
          <w:t>Once the end date is passed, the staff creates a certification forms showing the effective date of the closure and adds the comment “Certification Ended”, changing all the “Y”s to “N”s.</w:t>
        </w:r>
      </w:ins>
    </w:p>
    <w:p w14:paraId="75501C7C" w14:textId="77777777" w:rsidR="00933ABF" w:rsidRDefault="00617DEC">
      <w:pPr>
        <w:numPr>
          <w:ilvl w:val="0"/>
          <w:numId w:val="38"/>
        </w:numPr>
        <w:ind w:hanging="360"/>
        <w:contextualSpacing/>
        <w:rPr>
          <w:ins w:id="2373" w:author="Sue A Darby" w:date="2015-09-09T15:30:00Z"/>
        </w:rPr>
      </w:pPr>
      <w:ins w:id="2374" w:author="Sue A Darby" w:date="2015-09-09T15:30:00Z">
        <w:r>
          <w:rPr>
            <w:rFonts w:ascii="Times New Roman" w:eastAsia="Times New Roman" w:hAnsi="Times New Roman" w:cs="Times New Roman"/>
          </w:rPr>
          <w:t>A copy of the fi</w:t>
        </w:r>
        <w:r>
          <w:rPr>
            <w:rFonts w:ascii="Times New Roman" w:eastAsia="Times New Roman" w:hAnsi="Times New Roman" w:cs="Times New Roman"/>
          </w:rPr>
          <w:t>nal certification form is emailed to the agency with instructions to use it to cancel enrollment, a copy is sent to Xerox, and a copy is saved in the provider’s electronic and hard file.</w:t>
        </w:r>
      </w:ins>
    </w:p>
    <w:p w14:paraId="1D61B8EF" w14:textId="77777777" w:rsidR="00933ABF" w:rsidRDefault="00617DEC">
      <w:pPr>
        <w:numPr>
          <w:ilvl w:val="0"/>
          <w:numId w:val="38"/>
        </w:numPr>
        <w:ind w:hanging="360"/>
        <w:contextualSpacing/>
        <w:rPr>
          <w:ins w:id="2375" w:author="Sue A Darby" w:date="2015-09-09T15:30:00Z"/>
        </w:rPr>
      </w:pPr>
      <w:ins w:id="2376" w:author="Sue A Darby" w:date="2015-09-09T15:30:00Z">
        <w:r>
          <w:rPr>
            <w:rFonts w:ascii="Times New Roman" w:eastAsia="Times New Roman" w:hAnsi="Times New Roman" w:cs="Times New Roman"/>
          </w:rPr>
          <w:t>Once the staff has received all the required information from the age</w:t>
        </w:r>
        <w:r>
          <w:rPr>
            <w:rFonts w:ascii="Times New Roman" w:eastAsia="Times New Roman" w:hAnsi="Times New Roman" w:cs="Times New Roman"/>
          </w:rPr>
          <w:t xml:space="preserve">ncy (a copy of any letter sent to any current clients giving them minimum of 60 days’ notice and the location of where the records of the agency will be maintained for 7 years) make a note in DS3 that this information has been received and identifying the </w:t>
        </w:r>
        <w:r>
          <w:rPr>
            <w:rFonts w:ascii="Times New Roman" w:eastAsia="Times New Roman" w:hAnsi="Times New Roman" w:cs="Times New Roman"/>
          </w:rPr>
          <w:t>location of the records.</w:t>
        </w:r>
      </w:ins>
    </w:p>
    <w:p w14:paraId="49007447" w14:textId="77777777" w:rsidR="00933ABF" w:rsidRDefault="00617DEC">
      <w:pPr>
        <w:numPr>
          <w:ilvl w:val="0"/>
          <w:numId w:val="38"/>
        </w:numPr>
        <w:ind w:hanging="360"/>
        <w:contextualSpacing/>
        <w:rPr>
          <w:ins w:id="2377" w:author="Sue A Darby" w:date="2015-09-09T15:30:00Z"/>
        </w:rPr>
      </w:pPr>
      <w:ins w:id="2378" w:author="Sue A Darby" w:date="2015-09-09T15:30:00Z">
        <w:r>
          <w:rPr>
            <w:rFonts w:ascii="Times New Roman" w:eastAsia="Times New Roman" w:hAnsi="Times New Roman" w:cs="Times New Roman"/>
          </w:rPr>
          <w:t>If the provider has not submitted the requested information by agency closure, send an e-mail reminding them of the required information.</w:t>
        </w:r>
      </w:ins>
    </w:p>
    <w:p w14:paraId="31799E43" w14:textId="77777777" w:rsidR="00933ABF" w:rsidRDefault="00617DEC">
      <w:pPr>
        <w:numPr>
          <w:ilvl w:val="0"/>
          <w:numId w:val="38"/>
        </w:numPr>
        <w:ind w:hanging="360"/>
        <w:contextualSpacing/>
        <w:rPr>
          <w:ins w:id="2379" w:author="Sue A Darby" w:date="2015-09-09T15:30:00Z"/>
        </w:rPr>
      </w:pPr>
      <w:ins w:id="2380" w:author="Sue A Darby" w:date="2015-09-09T15:30:00Z">
        <w:r>
          <w:rPr>
            <w:rFonts w:ascii="Times New Roman" w:eastAsia="Times New Roman" w:hAnsi="Times New Roman" w:cs="Times New Roman"/>
          </w:rPr>
          <w:t>The record in DS3 is updated to reflect the end date.</w:t>
        </w:r>
      </w:ins>
    </w:p>
    <w:p w14:paraId="21B93B58" w14:textId="77777777" w:rsidR="00933ABF" w:rsidRDefault="00617DEC">
      <w:pPr>
        <w:numPr>
          <w:ilvl w:val="0"/>
          <w:numId w:val="38"/>
        </w:numPr>
        <w:ind w:hanging="360"/>
        <w:contextualSpacing/>
        <w:rPr>
          <w:ins w:id="2381" w:author="Sue A Darby" w:date="2015-09-09T15:30:00Z"/>
        </w:rPr>
      </w:pPr>
      <w:ins w:id="2382" w:author="Sue A Darby" w:date="2015-09-09T15:30:00Z">
        <w:r>
          <w:rPr>
            <w:rFonts w:ascii="Times New Roman" w:eastAsia="Times New Roman" w:hAnsi="Times New Roman" w:cs="Times New Roman"/>
          </w:rPr>
          <w:t>Send a message out to appropriate SDS s</w:t>
        </w:r>
        <w:r>
          <w:rPr>
            <w:rFonts w:ascii="Times New Roman" w:eastAsia="Times New Roman" w:hAnsi="Times New Roman" w:cs="Times New Roman"/>
          </w:rPr>
          <w:t xml:space="preserve">taff about the closure once there is an effective date (if a GR home, copy GR staff to turn off GR button). </w:t>
        </w:r>
      </w:ins>
    </w:p>
    <w:p w14:paraId="5A2671FD" w14:textId="77777777" w:rsidR="00933ABF" w:rsidRDefault="00617DEC">
      <w:pPr>
        <w:numPr>
          <w:ilvl w:val="0"/>
          <w:numId w:val="38"/>
        </w:numPr>
        <w:ind w:hanging="360"/>
        <w:contextualSpacing/>
        <w:rPr>
          <w:ins w:id="2383" w:author="Sue A Darby" w:date="2015-09-09T15:30:00Z"/>
        </w:rPr>
      </w:pPr>
      <w:ins w:id="2384" w:author="Sue A Darby" w:date="2015-09-09T15:30:00Z">
        <w:r>
          <w:rPr>
            <w:rFonts w:ascii="Times New Roman" w:eastAsia="Times New Roman" w:hAnsi="Times New Roman" w:cs="Times New Roman"/>
          </w:rPr>
          <w:t>The SDS staff will check Enterprise after 30 days to verify if the provider ended their enrollment.  If Enterprise shows that this has not been don</w:t>
        </w:r>
        <w:r>
          <w:rPr>
            <w:rFonts w:ascii="Times New Roman" w:eastAsia="Times New Roman" w:hAnsi="Times New Roman" w:cs="Times New Roman"/>
          </w:rPr>
          <w:t>e, the SDS staff will create and process a Work Order to end the enrollment.</w:t>
        </w:r>
      </w:ins>
    </w:p>
    <w:p w14:paraId="0FEFDAA5" w14:textId="77777777" w:rsidR="00933ABF" w:rsidRDefault="00617DEC">
      <w:pPr>
        <w:numPr>
          <w:ilvl w:val="0"/>
          <w:numId w:val="38"/>
        </w:numPr>
        <w:ind w:hanging="360"/>
        <w:contextualSpacing/>
        <w:rPr>
          <w:ins w:id="2385" w:author="Sue A Darby" w:date="2015-09-09T15:30:00Z"/>
        </w:rPr>
      </w:pPr>
      <w:ins w:id="2386" w:author="Sue A Darby" w:date="2015-09-09T15:30:00Z">
        <w:r>
          <w:rPr>
            <w:rFonts w:ascii="Times New Roman" w:eastAsia="Times New Roman" w:hAnsi="Times New Roman" w:cs="Times New Roman"/>
          </w:rPr>
          <w:t xml:space="preserve">A copy of the work order will be placed in the electronic and hard files.  </w:t>
        </w:r>
      </w:ins>
    </w:p>
    <w:p w14:paraId="7FA39659" w14:textId="77777777" w:rsidR="00933ABF" w:rsidRDefault="00617DEC">
      <w:pPr>
        <w:numPr>
          <w:ilvl w:val="0"/>
          <w:numId w:val="38"/>
        </w:numPr>
        <w:ind w:hanging="360"/>
        <w:contextualSpacing/>
        <w:rPr>
          <w:ins w:id="2387" w:author="Sue A Darby" w:date="2015-09-09T15:30:00Z"/>
        </w:rPr>
      </w:pPr>
      <w:ins w:id="2388" w:author="Sue A Darby" w:date="2015-09-09T15:30:00Z">
        <w:r>
          <w:rPr>
            <w:rFonts w:ascii="Times New Roman" w:eastAsia="Times New Roman" w:hAnsi="Times New Roman" w:cs="Times New Roman"/>
          </w:rPr>
          <w:t>Once the enrollment is ended the hard file will be given to administrative support staff to be archived</w:t>
        </w:r>
        <w:r>
          <w:rPr>
            <w:rFonts w:ascii="Times New Roman" w:eastAsia="Times New Roman" w:hAnsi="Times New Roman" w:cs="Times New Roman"/>
          </w:rPr>
          <w:t>.</w:t>
        </w:r>
      </w:ins>
    </w:p>
    <w:p w14:paraId="41CBCD31" w14:textId="77777777" w:rsidR="00933ABF" w:rsidRDefault="00617DEC">
      <w:pPr>
        <w:numPr>
          <w:ilvl w:val="0"/>
          <w:numId w:val="38"/>
        </w:numPr>
        <w:ind w:hanging="360"/>
        <w:contextualSpacing/>
        <w:rPr>
          <w:ins w:id="2389" w:author="Sue A Darby" w:date="2015-09-09T15:30:00Z"/>
        </w:rPr>
      </w:pPr>
      <w:ins w:id="2390" w:author="Sue A Darby" w:date="2015-09-09T15:30:00Z">
        <w:r>
          <w:rPr>
            <w:rFonts w:ascii="Times New Roman" w:eastAsia="Times New Roman" w:hAnsi="Times New Roman" w:cs="Times New Roman"/>
          </w:rPr>
          <w:t>The administrative support staff will move the old agency’s electronic folder into the folder named “1-A Closed Provider Agency Folders” on the G drive in the “Provider Agency Folders”.</w:t>
        </w:r>
      </w:ins>
    </w:p>
    <w:p w14:paraId="428BAA31" w14:textId="77777777" w:rsidR="00933ABF" w:rsidRDefault="00617DEC">
      <w:pPr>
        <w:spacing w:after="160"/>
        <w:rPr>
          <w:ins w:id="2391" w:author="Sue A Darby" w:date="2015-09-09T15:30:00Z"/>
        </w:rPr>
      </w:pPr>
      <w:ins w:id="2392" w:author="Sue A Darby" w:date="2015-09-09T15:30:00Z">
        <w:r>
          <w:rPr>
            <w:rFonts w:ascii="Times New Roman" w:eastAsia="Times New Roman" w:hAnsi="Times New Roman" w:cs="Times New Roman"/>
            <w:b/>
          </w:rPr>
          <w:t>Closure Process: When a Care Coordinator Leaves an Agency</w:t>
        </w:r>
      </w:ins>
    </w:p>
    <w:p w14:paraId="030CE808" w14:textId="77777777" w:rsidR="00933ABF" w:rsidRDefault="00617DEC">
      <w:pPr>
        <w:numPr>
          <w:ilvl w:val="0"/>
          <w:numId w:val="36"/>
        </w:numPr>
        <w:spacing w:after="160"/>
        <w:ind w:hanging="360"/>
        <w:rPr>
          <w:ins w:id="2393" w:author="Sue A Darby" w:date="2015-09-09T15:30:00Z"/>
        </w:rPr>
      </w:pPr>
      <w:ins w:id="2394" w:author="Sue A Darby" w:date="2015-09-09T15:30:00Z">
        <w:r>
          <w:rPr>
            <w:rFonts w:ascii="Times New Roman" w:eastAsia="Times New Roman" w:hAnsi="Times New Roman" w:cs="Times New Roman"/>
          </w:rPr>
          <w:t xml:space="preserve">Provider Certification is notified by the agency, care coordinator, or program staff that a care coordinator is leaving an agency.  </w:t>
        </w:r>
      </w:ins>
    </w:p>
    <w:p w14:paraId="212E204C" w14:textId="77777777" w:rsidR="00933ABF" w:rsidRDefault="00617DEC">
      <w:pPr>
        <w:numPr>
          <w:ilvl w:val="0"/>
          <w:numId w:val="36"/>
        </w:numPr>
        <w:spacing w:after="160"/>
        <w:ind w:hanging="360"/>
        <w:rPr>
          <w:ins w:id="2395" w:author="Sue A Darby" w:date="2015-09-09T15:30:00Z"/>
        </w:rPr>
      </w:pPr>
      <w:ins w:id="2396" w:author="Sue A Darby" w:date="2015-09-09T15:30:00Z">
        <w:r>
          <w:rPr>
            <w:rFonts w:ascii="Times New Roman" w:eastAsia="Times New Roman" w:hAnsi="Times New Roman" w:cs="Times New Roman"/>
          </w:rPr>
          <w:t>The assigned staff person will immediately contact the agency to confirm the report and end date.</w:t>
        </w:r>
      </w:ins>
    </w:p>
    <w:p w14:paraId="0199CF98" w14:textId="77777777" w:rsidR="00933ABF" w:rsidRDefault="00617DEC">
      <w:pPr>
        <w:numPr>
          <w:ilvl w:val="0"/>
          <w:numId w:val="36"/>
        </w:numPr>
        <w:spacing w:after="160"/>
        <w:ind w:hanging="360"/>
        <w:rPr>
          <w:ins w:id="2397" w:author="Sue A Darby" w:date="2015-09-09T15:30:00Z"/>
        </w:rPr>
      </w:pPr>
      <w:ins w:id="2398" w:author="Sue A Darby" w:date="2015-09-09T15:30:00Z">
        <w:r>
          <w:rPr>
            <w:rFonts w:ascii="Times New Roman" w:eastAsia="Times New Roman" w:hAnsi="Times New Roman" w:cs="Times New Roman"/>
          </w:rPr>
          <w:t>The assigned staff person</w:t>
        </w:r>
        <w:r>
          <w:rPr>
            <w:rFonts w:ascii="Times New Roman" w:eastAsia="Times New Roman" w:hAnsi="Times New Roman" w:cs="Times New Roman"/>
          </w:rPr>
          <w:t xml:space="preserve"> will process the request to close and send an e-mail to the care coordinator and program administrator with instructions to complete a Xerox Cancel Enrollment form. </w:t>
        </w:r>
      </w:ins>
    </w:p>
    <w:p w14:paraId="04BDA562" w14:textId="77777777" w:rsidR="00933ABF" w:rsidRDefault="00617DEC">
      <w:pPr>
        <w:numPr>
          <w:ilvl w:val="0"/>
          <w:numId w:val="36"/>
        </w:numPr>
        <w:spacing w:after="160"/>
        <w:ind w:hanging="360"/>
        <w:rPr>
          <w:ins w:id="2399" w:author="Sue A Darby" w:date="2015-09-09T15:30:00Z"/>
        </w:rPr>
      </w:pPr>
      <w:ins w:id="2400" w:author="Sue A Darby" w:date="2015-09-09T15:30:00Z">
        <w:r>
          <w:rPr>
            <w:rFonts w:ascii="Times New Roman" w:eastAsia="Times New Roman" w:hAnsi="Times New Roman" w:cs="Times New Roman"/>
          </w:rPr>
          <w:t>DS3 updated to end all certification information with correct end date and the active but</w:t>
        </w:r>
        <w:r>
          <w:rPr>
            <w:rFonts w:ascii="Times New Roman" w:eastAsia="Times New Roman" w:hAnsi="Times New Roman" w:cs="Times New Roman"/>
          </w:rPr>
          <w:t>ton is turned off.  Case note is entered regarding the closure.</w:t>
        </w:r>
      </w:ins>
    </w:p>
    <w:p w14:paraId="7A7E45B0" w14:textId="77777777" w:rsidR="00933ABF" w:rsidRDefault="00617DEC">
      <w:pPr>
        <w:numPr>
          <w:ilvl w:val="1"/>
          <w:numId w:val="36"/>
        </w:numPr>
        <w:spacing w:after="160"/>
        <w:ind w:hanging="360"/>
        <w:rPr>
          <w:ins w:id="2401" w:author="Sue A Darby" w:date="2015-09-09T15:30:00Z"/>
        </w:rPr>
      </w:pPr>
      <w:ins w:id="2402" w:author="Sue A Darby" w:date="2015-09-09T15:30:00Z">
        <w:r>
          <w:rPr>
            <w:rFonts w:ascii="Times New Roman" w:eastAsia="Times New Roman" w:hAnsi="Times New Roman" w:cs="Times New Roman"/>
          </w:rPr>
          <w:t>Change the end date on the Medicaid codes, COS tab, and agency tab.  Change status to “inactive – voluntary closure” where applicable.</w:t>
        </w:r>
      </w:ins>
    </w:p>
    <w:p w14:paraId="59447943" w14:textId="77777777" w:rsidR="00933ABF" w:rsidRDefault="00617DEC">
      <w:pPr>
        <w:numPr>
          <w:ilvl w:val="0"/>
          <w:numId w:val="36"/>
        </w:numPr>
        <w:spacing w:after="160"/>
        <w:ind w:hanging="360"/>
        <w:rPr>
          <w:ins w:id="2403" w:author="Sue A Darby" w:date="2015-09-09T15:30:00Z"/>
        </w:rPr>
      </w:pPr>
      <w:ins w:id="2404" w:author="Sue A Darby" w:date="2015-09-09T15:30:00Z">
        <w:r>
          <w:rPr>
            <w:rFonts w:ascii="Times New Roman" w:eastAsia="Times New Roman" w:hAnsi="Times New Roman" w:cs="Times New Roman"/>
          </w:rPr>
          <w:t>Hard file is pulled and the change form, cert form, and a</w:t>
        </w:r>
        <w:r>
          <w:rPr>
            <w:rFonts w:ascii="Times New Roman" w:eastAsia="Times New Roman" w:hAnsi="Times New Roman" w:cs="Times New Roman"/>
          </w:rPr>
          <w:t>ny e-mails are placed in it.</w:t>
        </w:r>
      </w:ins>
    </w:p>
    <w:p w14:paraId="32ECF7C0" w14:textId="77777777" w:rsidR="00933ABF" w:rsidRDefault="00617DEC">
      <w:pPr>
        <w:numPr>
          <w:ilvl w:val="0"/>
          <w:numId w:val="36"/>
        </w:numPr>
        <w:spacing w:after="160"/>
        <w:ind w:hanging="360"/>
        <w:rPr>
          <w:ins w:id="2405" w:author="Sue A Darby" w:date="2015-09-09T15:30:00Z"/>
        </w:rPr>
      </w:pPr>
      <w:ins w:id="2406" w:author="Sue A Darby" w:date="2015-09-09T15:30:00Z">
        <w:r>
          <w:rPr>
            <w:rFonts w:ascii="Times New Roman" w:eastAsia="Times New Roman" w:hAnsi="Times New Roman" w:cs="Times New Roman"/>
          </w:rPr>
          <w:t>Send an e-mail to program staff regarding the final closure actions.  Include the name/provider number of the care coordination, the agency name/provider number, and the last day worked.  E-mails to go to:</w:t>
        </w:r>
      </w:ins>
    </w:p>
    <w:p w14:paraId="47E9569E" w14:textId="77777777" w:rsidR="00933ABF" w:rsidRDefault="00617DEC">
      <w:pPr>
        <w:numPr>
          <w:ilvl w:val="1"/>
          <w:numId w:val="36"/>
        </w:numPr>
        <w:spacing w:after="0"/>
        <w:ind w:hanging="360"/>
        <w:rPr>
          <w:ins w:id="2407" w:author="Sue A Darby" w:date="2015-09-09T15:30:00Z"/>
        </w:rPr>
      </w:pPr>
      <w:ins w:id="2408" w:author="Sue A Darby" w:date="2015-09-09T15:30:00Z">
        <w:r>
          <w:rPr>
            <w:rFonts w:ascii="Times New Roman" w:eastAsia="Times New Roman" w:hAnsi="Times New Roman" w:cs="Times New Roman"/>
          </w:rPr>
          <w:t>Office-ANC-HSS-DSDS W</w:t>
        </w:r>
        <w:r>
          <w:rPr>
            <w:rFonts w:ascii="Times New Roman" w:eastAsia="Times New Roman" w:hAnsi="Times New Roman" w:cs="Times New Roman"/>
          </w:rPr>
          <w:t>aiver</w:t>
        </w:r>
      </w:ins>
    </w:p>
    <w:p w14:paraId="5DACCB61" w14:textId="77777777" w:rsidR="00933ABF" w:rsidRDefault="00617DEC">
      <w:pPr>
        <w:numPr>
          <w:ilvl w:val="1"/>
          <w:numId w:val="36"/>
        </w:numPr>
        <w:spacing w:after="0"/>
        <w:ind w:hanging="360"/>
        <w:rPr>
          <w:ins w:id="2409" w:author="Sue A Darby" w:date="2015-09-09T15:30:00Z"/>
        </w:rPr>
      </w:pPr>
      <w:ins w:id="2410" w:author="Sue A Darby" w:date="2015-09-09T15:30:00Z">
        <w:r>
          <w:rPr>
            <w:rFonts w:ascii="Times New Roman" w:eastAsia="Times New Roman" w:hAnsi="Times New Roman" w:cs="Times New Roman"/>
          </w:rPr>
          <w:t>Office-Anc-Hss-Dsds-DD</w:t>
        </w:r>
      </w:ins>
    </w:p>
    <w:p w14:paraId="49033C3A" w14:textId="77777777" w:rsidR="00933ABF" w:rsidRDefault="00617DEC">
      <w:pPr>
        <w:numPr>
          <w:ilvl w:val="1"/>
          <w:numId w:val="36"/>
        </w:numPr>
        <w:spacing w:after="0"/>
        <w:ind w:hanging="360"/>
        <w:rPr>
          <w:ins w:id="2411" w:author="Sue A Darby" w:date="2015-09-09T15:30:00Z"/>
        </w:rPr>
      </w:pPr>
      <w:ins w:id="2412" w:author="Sue A Darby" w:date="2015-09-09T15:30:00Z">
        <w:r>
          <w:rPr>
            <w:rFonts w:ascii="Times New Roman" w:eastAsia="Times New Roman" w:hAnsi="Times New Roman" w:cs="Times New Roman"/>
          </w:rPr>
          <w:t>Melissa Glorioso</w:t>
        </w:r>
      </w:ins>
    </w:p>
    <w:p w14:paraId="1C2A5DCE" w14:textId="77777777" w:rsidR="00933ABF" w:rsidRDefault="00617DEC">
      <w:pPr>
        <w:numPr>
          <w:ilvl w:val="1"/>
          <w:numId w:val="36"/>
        </w:numPr>
        <w:spacing w:after="0"/>
        <w:ind w:hanging="360"/>
        <w:rPr>
          <w:ins w:id="2413" w:author="Sue A Darby" w:date="2015-09-09T15:30:00Z"/>
        </w:rPr>
      </w:pPr>
      <w:ins w:id="2414" w:author="Sue A Darby" w:date="2015-09-09T15:30:00Z">
        <w:r>
          <w:rPr>
            <w:rFonts w:ascii="Times New Roman" w:eastAsia="Times New Roman" w:hAnsi="Times New Roman" w:cs="Times New Roman"/>
          </w:rPr>
          <w:t>Melisssa Meade</w:t>
        </w:r>
      </w:ins>
    </w:p>
    <w:p w14:paraId="205D6E6C" w14:textId="77777777" w:rsidR="00933ABF" w:rsidRDefault="00617DEC">
      <w:pPr>
        <w:numPr>
          <w:ilvl w:val="1"/>
          <w:numId w:val="36"/>
        </w:numPr>
        <w:spacing w:after="0"/>
        <w:ind w:hanging="360"/>
        <w:rPr>
          <w:ins w:id="2415" w:author="Sue A Darby" w:date="2015-09-09T15:30:00Z"/>
        </w:rPr>
      </w:pPr>
      <w:ins w:id="2416" w:author="Sue A Darby" w:date="2015-09-09T15:30:00Z">
        <w:r>
          <w:rPr>
            <w:rFonts w:ascii="Times New Roman" w:eastAsia="Times New Roman" w:hAnsi="Times New Roman" w:cs="Times New Roman"/>
          </w:rPr>
          <w:t>Sybil Blue</w:t>
        </w:r>
      </w:ins>
    </w:p>
    <w:p w14:paraId="3B61DCC2" w14:textId="77777777" w:rsidR="00933ABF" w:rsidRDefault="00617DEC">
      <w:pPr>
        <w:numPr>
          <w:ilvl w:val="1"/>
          <w:numId w:val="36"/>
        </w:numPr>
        <w:spacing w:after="0"/>
        <w:ind w:hanging="360"/>
        <w:rPr>
          <w:ins w:id="2417" w:author="Sue A Darby" w:date="2015-09-09T15:30:00Z"/>
        </w:rPr>
      </w:pPr>
      <w:ins w:id="2418" w:author="Sue A Darby" w:date="2015-09-09T15:30:00Z">
        <w:r>
          <w:rPr>
            <w:rFonts w:ascii="Times New Roman" w:eastAsia="Times New Roman" w:hAnsi="Times New Roman" w:cs="Times New Roman"/>
          </w:rPr>
          <w:t>Lori Gaetzman</w:t>
        </w:r>
      </w:ins>
    </w:p>
    <w:p w14:paraId="345EC8CE" w14:textId="77777777" w:rsidR="00933ABF" w:rsidRDefault="00617DEC">
      <w:pPr>
        <w:numPr>
          <w:ilvl w:val="1"/>
          <w:numId w:val="36"/>
        </w:numPr>
        <w:spacing w:after="0"/>
        <w:ind w:hanging="360"/>
        <w:rPr>
          <w:ins w:id="2419" w:author="Sue A Darby" w:date="2015-09-09T15:30:00Z"/>
        </w:rPr>
      </w:pPr>
      <w:ins w:id="2420" w:author="Sue A Darby" w:date="2015-09-09T15:30:00Z">
        <w:r>
          <w:rPr>
            <w:rFonts w:ascii="Times New Roman" w:eastAsia="Times New Roman" w:hAnsi="Times New Roman" w:cs="Times New Roman"/>
          </w:rPr>
          <w:t>Bonnie Olsen-Lee</w:t>
        </w:r>
      </w:ins>
    </w:p>
    <w:p w14:paraId="334A67DF" w14:textId="77777777" w:rsidR="00933ABF" w:rsidRDefault="00617DEC">
      <w:pPr>
        <w:numPr>
          <w:ilvl w:val="1"/>
          <w:numId w:val="36"/>
        </w:numPr>
        <w:spacing w:after="0"/>
        <w:ind w:hanging="360"/>
        <w:rPr>
          <w:ins w:id="2421" w:author="Sue A Darby" w:date="2015-09-09T15:30:00Z"/>
        </w:rPr>
      </w:pPr>
      <w:ins w:id="2422" w:author="Sue A Darby" w:date="2015-09-09T15:30:00Z">
        <w:r>
          <w:rPr>
            <w:rFonts w:ascii="Times New Roman" w:eastAsia="Times New Roman" w:hAnsi="Times New Roman" w:cs="Times New Roman"/>
          </w:rPr>
          <w:t>Annette Callies</w:t>
        </w:r>
      </w:ins>
    </w:p>
    <w:p w14:paraId="487F921B" w14:textId="77777777" w:rsidR="00933ABF" w:rsidRDefault="00617DEC">
      <w:pPr>
        <w:numPr>
          <w:ilvl w:val="0"/>
          <w:numId w:val="36"/>
        </w:numPr>
        <w:spacing w:after="160"/>
        <w:ind w:hanging="360"/>
        <w:rPr>
          <w:ins w:id="2423" w:author="Sue A Darby" w:date="2015-09-09T15:30:00Z"/>
        </w:rPr>
      </w:pPr>
      <w:ins w:id="2424" w:author="Sue A Darby" w:date="2015-09-09T15:30:00Z">
        <w:r>
          <w:rPr>
            <w:rFonts w:ascii="Times New Roman" w:eastAsia="Times New Roman" w:hAnsi="Times New Roman" w:cs="Times New Roman"/>
          </w:rPr>
          <w:t>Put the casefile in the Certification Supervisor’s office.</w:t>
        </w:r>
      </w:ins>
    </w:p>
    <w:p w14:paraId="6114E335" w14:textId="77777777" w:rsidR="00933ABF" w:rsidRDefault="00617DEC">
      <w:pPr>
        <w:numPr>
          <w:ilvl w:val="0"/>
          <w:numId w:val="36"/>
        </w:numPr>
        <w:spacing w:after="160"/>
        <w:ind w:hanging="360"/>
        <w:rPr>
          <w:ins w:id="2425" w:author="Sue A Darby" w:date="2015-09-09T15:30:00Z"/>
        </w:rPr>
      </w:pPr>
      <w:ins w:id="2426" w:author="Sue A Darby" w:date="2015-09-09T15:30:00Z">
        <w:r>
          <w:rPr>
            <w:rFonts w:ascii="Times New Roman" w:eastAsia="Times New Roman" w:hAnsi="Times New Roman" w:cs="Times New Roman"/>
          </w:rPr>
          <w:t>Certification supervisor will monitor the Enterprise system to assure that the care coordinator has been inactivated in that system.  If not, a work order will be completed to force the disenrollment.</w:t>
        </w:r>
      </w:ins>
    </w:p>
    <w:p w14:paraId="795D5A71" w14:textId="77777777" w:rsidR="00933ABF" w:rsidRDefault="00617DEC" w:rsidP="00933ABF">
      <w:pPr>
        <w:pStyle w:val="Heading2"/>
        <w:spacing w:before="0"/>
        <w:rPr>
          <w:ins w:id="2427" w:author="Sue A Darby" w:date="2015-09-09T15:30:00Z"/>
          <w:b w:val="0"/>
        </w:rPr>
        <w:pPrChange w:id="2428" w:author="Sue A Darby" w:date="2015-10-08T14:38:00Z">
          <w:pPr>
            <w:numPr>
              <w:numId w:val="16"/>
            </w:numPr>
            <w:ind w:left="720" w:hanging="360"/>
            <w:contextualSpacing/>
          </w:pPr>
        </w:pPrChange>
      </w:pPr>
      <w:bookmarkStart w:id="2429" w:name="h.3abhhcj" w:colFirst="0" w:colLast="0"/>
      <w:bookmarkEnd w:id="2429"/>
      <w:ins w:id="2430" w:author="Sue A Darby" w:date="2015-09-09T15:30:00Z">
        <w:r>
          <w:rPr>
            <w:b w:val="0"/>
            <w:sz w:val="24"/>
            <w:szCs w:val="24"/>
          </w:rPr>
          <w:t>Involuntary Closure</w:t>
        </w:r>
      </w:ins>
    </w:p>
    <w:p w14:paraId="0D639A5D" w14:textId="77777777" w:rsidR="00933ABF" w:rsidRDefault="00617DEC">
      <w:ins w:id="2431" w:author="Sue A Darby" w:date="2015-09-09T15:30:00Z">
        <w:r>
          <w:br w:type="page"/>
        </w:r>
      </w:ins>
    </w:p>
    <w:p w14:paraId="41259842" w14:textId="77777777" w:rsidR="00933ABF" w:rsidRDefault="00933ABF">
      <w:pPr>
        <w:rPr>
          <w:ins w:id="2432" w:author="Sue A Darby" w:date="2015-09-09T15:30:00Z"/>
        </w:rPr>
      </w:pPr>
    </w:p>
    <w:p w14:paraId="5A4EF7D6" w14:textId="77777777" w:rsidR="00933ABF" w:rsidRDefault="00617DEC" w:rsidP="00933ABF">
      <w:pPr>
        <w:pStyle w:val="Heading1"/>
        <w:rPr>
          <w:ins w:id="2433" w:author="Sue A Darby" w:date="2015-09-09T15:30:00Z"/>
          <w:b w:val="0"/>
        </w:rPr>
        <w:pPrChange w:id="2434" w:author="Sue A Darby" w:date="2015-10-08T14:38:00Z">
          <w:pPr>
            <w:numPr>
              <w:numId w:val="16"/>
            </w:numPr>
            <w:ind w:left="720" w:hanging="360"/>
            <w:contextualSpacing/>
          </w:pPr>
        </w:pPrChange>
      </w:pPr>
      <w:bookmarkStart w:id="2435" w:name="h.1pgrrkc" w:colFirst="0" w:colLast="0"/>
      <w:bookmarkEnd w:id="2435"/>
      <w:ins w:id="2436" w:author="Sue A Darby" w:date="2015-09-09T15:30:00Z">
        <w:r>
          <w:rPr>
            <w:b w:val="0"/>
            <w:sz w:val="24"/>
            <w:szCs w:val="24"/>
          </w:rPr>
          <w:t>Archiving</w:t>
        </w:r>
      </w:ins>
    </w:p>
    <w:p w14:paraId="2286C11C" w14:textId="77777777" w:rsidR="00933ABF" w:rsidRDefault="00617DEC" w:rsidP="00933ABF">
      <w:pPr>
        <w:pStyle w:val="Heading2"/>
        <w:rPr>
          <w:ins w:id="2437" w:author="Sue A Darby" w:date="2015-09-09T15:30:00Z"/>
          <w:b w:val="0"/>
        </w:rPr>
        <w:pPrChange w:id="2438" w:author="Sue A Darby" w:date="2015-10-08T14:38:00Z">
          <w:pPr>
            <w:numPr>
              <w:numId w:val="16"/>
            </w:numPr>
            <w:ind w:left="720" w:hanging="360"/>
            <w:contextualSpacing/>
          </w:pPr>
        </w:pPrChange>
      </w:pPr>
      <w:bookmarkStart w:id="2439" w:name="h.49gfa85" w:colFirst="0" w:colLast="0"/>
      <w:bookmarkEnd w:id="2439"/>
      <w:ins w:id="2440" w:author="Sue A Darby" w:date="2015-09-09T15:30:00Z">
        <w:r>
          <w:rPr>
            <w:b w:val="0"/>
            <w:sz w:val="24"/>
            <w:szCs w:val="24"/>
          </w:rPr>
          <w:t xml:space="preserve">Offsite </w:t>
        </w:r>
      </w:ins>
    </w:p>
    <w:p w14:paraId="26AB0605" w14:textId="77777777" w:rsidR="00933ABF" w:rsidRDefault="00617DEC" w:rsidP="00933ABF">
      <w:pPr>
        <w:spacing w:after="0"/>
        <w:rPr>
          <w:ins w:id="2441" w:author="Sue A Darby" w:date="2015-09-09T15:30:00Z"/>
        </w:rPr>
        <w:pPrChange w:id="2442" w:author="Sue A Darby" w:date="2015-10-08T14:38:00Z">
          <w:pPr>
            <w:numPr>
              <w:numId w:val="16"/>
            </w:numPr>
            <w:ind w:left="720" w:hanging="360"/>
            <w:contextualSpacing/>
          </w:pPr>
        </w:pPrChange>
      </w:pPr>
      <w:ins w:id="2443" w:author="Sue A Darby" w:date="2015-09-09T15:30:00Z">
        <w:r>
          <w:t>Active 1yr on</w:t>
        </w:r>
        <w:r>
          <w:t xml:space="preserve"> site then 20 off site</w:t>
        </w:r>
      </w:ins>
    </w:p>
    <w:p w14:paraId="0A12C629" w14:textId="77777777" w:rsidR="00933ABF" w:rsidRDefault="00617DEC" w:rsidP="00933ABF">
      <w:pPr>
        <w:pStyle w:val="Heading2"/>
        <w:rPr>
          <w:ins w:id="2444" w:author="Sue A Darby" w:date="2015-09-09T15:30:00Z"/>
          <w:b w:val="0"/>
        </w:rPr>
        <w:pPrChange w:id="2445" w:author="Sue A Darby" w:date="2015-10-08T14:38:00Z">
          <w:pPr>
            <w:numPr>
              <w:numId w:val="16"/>
            </w:numPr>
            <w:ind w:left="720" w:hanging="360"/>
            <w:contextualSpacing/>
          </w:pPr>
        </w:pPrChange>
      </w:pPr>
      <w:bookmarkStart w:id="2446" w:name="h.2olpkfy" w:colFirst="0" w:colLast="0"/>
      <w:bookmarkEnd w:id="2446"/>
      <w:ins w:id="2447" w:author="Sue A Darby" w:date="2015-09-09T15:30:00Z">
        <w:r>
          <w:rPr>
            <w:b w:val="0"/>
            <w:sz w:val="24"/>
            <w:szCs w:val="24"/>
          </w:rPr>
          <w:t>Voluntary Closed</w:t>
        </w:r>
      </w:ins>
    </w:p>
    <w:p w14:paraId="0D48CC4B" w14:textId="77777777" w:rsidR="00933ABF" w:rsidRDefault="00617DEC" w:rsidP="00933ABF">
      <w:pPr>
        <w:spacing w:after="0"/>
        <w:rPr>
          <w:ins w:id="2448" w:author="Sue A Darby" w:date="2015-09-09T15:30:00Z"/>
        </w:rPr>
        <w:pPrChange w:id="2449" w:author="Sue A Darby" w:date="2015-10-08T14:38:00Z">
          <w:pPr>
            <w:numPr>
              <w:numId w:val="16"/>
            </w:numPr>
            <w:ind w:left="720" w:hanging="360"/>
            <w:contextualSpacing/>
          </w:pPr>
        </w:pPrChange>
      </w:pPr>
      <w:ins w:id="2450" w:author="Sue A Darby" w:date="2015-09-09T15:30:00Z">
        <w:r>
          <w:t>1 yr min on site then 7 off site</w:t>
        </w:r>
      </w:ins>
    </w:p>
    <w:p w14:paraId="3CD211F8" w14:textId="77777777" w:rsidR="00933ABF" w:rsidRDefault="00617DEC" w:rsidP="00933ABF">
      <w:pPr>
        <w:pStyle w:val="Heading2"/>
        <w:rPr>
          <w:ins w:id="2451" w:author="Sue A Darby" w:date="2015-09-09T15:30:00Z"/>
          <w:b w:val="0"/>
        </w:rPr>
        <w:pPrChange w:id="2452" w:author="Sue A Darby" w:date="2015-10-08T14:38:00Z">
          <w:pPr>
            <w:numPr>
              <w:numId w:val="16"/>
            </w:numPr>
            <w:ind w:left="720" w:hanging="360"/>
            <w:contextualSpacing/>
          </w:pPr>
        </w:pPrChange>
      </w:pPr>
      <w:bookmarkStart w:id="2453" w:name="h.13qzunr" w:colFirst="0" w:colLast="0"/>
      <w:bookmarkEnd w:id="2453"/>
      <w:ins w:id="2454" w:author="Sue A Darby" w:date="2015-09-09T15:30:00Z">
        <w:r>
          <w:rPr>
            <w:b w:val="0"/>
            <w:sz w:val="24"/>
            <w:szCs w:val="24"/>
          </w:rPr>
          <w:t>Involuntary Closed</w:t>
        </w:r>
      </w:ins>
    </w:p>
    <w:p w14:paraId="62081DD3" w14:textId="77777777" w:rsidR="00933ABF" w:rsidRDefault="00617DEC" w:rsidP="00933ABF">
      <w:pPr>
        <w:spacing w:after="0"/>
        <w:rPr>
          <w:ins w:id="2455" w:author="Sue A Darby" w:date="2015-09-09T15:30:00Z"/>
        </w:rPr>
        <w:pPrChange w:id="2456" w:author="Sue A Darby" w:date="2015-10-08T14:38:00Z">
          <w:pPr>
            <w:numPr>
              <w:numId w:val="16"/>
            </w:numPr>
            <w:ind w:left="720" w:hanging="360"/>
            <w:contextualSpacing/>
          </w:pPr>
        </w:pPrChange>
      </w:pPr>
      <w:ins w:id="2457" w:author="Sue A Darby" w:date="2015-09-09T15:30:00Z">
        <w:r>
          <w:t>1yr min on site can be more then 10 off site</w:t>
        </w:r>
      </w:ins>
    </w:p>
    <w:p w14:paraId="6C6D1379" w14:textId="77777777" w:rsidR="00933ABF" w:rsidRDefault="00617DEC" w:rsidP="00933ABF">
      <w:pPr>
        <w:pStyle w:val="Heading2"/>
        <w:rPr>
          <w:ins w:id="2458" w:author="Sue A Darby" w:date="2015-09-09T15:30:00Z"/>
          <w:b w:val="0"/>
        </w:rPr>
        <w:pPrChange w:id="2459" w:author="Sue A Darby" w:date="2015-10-08T14:38:00Z">
          <w:pPr>
            <w:numPr>
              <w:numId w:val="16"/>
            </w:numPr>
            <w:ind w:left="720" w:hanging="360"/>
            <w:contextualSpacing/>
          </w:pPr>
        </w:pPrChange>
      </w:pPr>
      <w:bookmarkStart w:id="2460" w:name="h.3nqndbk" w:colFirst="0" w:colLast="0"/>
      <w:bookmarkEnd w:id="2460"/>
      <w:ins w:id="2461" w:author="Sue A Darby" w:date="2015-09-09T15:30:00Z">
        <w:r>
          <w:rPr>
            <w:b w:val="0"/>
            <w:sz w:val="24"/>
            <w:szCs w:val="24"/>
          </w:rPr>
          <w:t>Recalling a file</w:t>
        </w:r>
      </w:ins>
    </w:p>
    <w:p w14:paraId="2F90F169" w14:textId="77777777" w:rsidR="00933ABF" w:rsidRDefault="00617DEC" w:rsidP="00933ABF">
      <w:pPr>
        <w:spacing w:after="0"/>
        <w:rPr>
          <w:ins w:id="2462" w:author="Sue A Darby" w:date="2015-09-09T15:30:00Z"/>
        </w:rPr>
        <w:pPrChange w:id="2463" w:author="Sue A Darby" w:date="2015-10-08T14:38:00Z">
          <w:pPr>
            <w:numPr>
              <w:numId w:val="16"/>
            </w:numPr>
            <w:ind w:left="720" w:hanging="360"/>
            <w:contextualSpacing/>
          </w:pPr>
        </w:pPrChange>
      </w:pPr>
      <w:ins w:id="2464" w:author="Sue A Darby" w:date="2015-09-09T15:30:00Z">
        <w:r>
          <w:t>Excels from pre SP</w:t>
        </w:r>
      </w:ins>
    </w:p>
    <w:p w14:paraId="668A04B6" w14:textId="77777777" w:rsidR="00933ABF" w:rsidRDefault="00617DEC" w:rsidP="00933ABF">
      <w:pPr>
        <w:spacing w:after="0"/>
        <w:rPr>
          <w:ins w:id="2465" w:author="Sue A Darby" w:date="2015-09-09T15:30:00Z"/>
        </w:rPr>
        <w:pPrChange w:id="2466" w:author="Sue A Darby" w:date="2015-10-08T14:38:00Z">
          <w:pPr>
            <w:numPr>
              <w:numId w:val="16"/>
            </w:numPr>
            <w:ind w:left="720" w:hanging="360"/>
            <w:contextualSpacing/>
          </w:pPr>
        </w:pPrChange>
      </w:pPr>
      <w:ins w:id="2467" w:author="Sue A Darby" w:date="2015-09-09T15:30:00Z">
        <w:r>
          <w:t>SP</w:t>
        </w:r>
      </w:ins>
    </w:p>
    <w:p w14:paraId="57E3A377" w14:textId="77777777" w:rsidR="00933ABF" w:rsidRDefault="00617DEC" w:rsidP="00933ABF">
      <w:pPr>
        <w:spacing w:after="0"/>
        <w:rPr>
          <w:ins w:id="2468" w:author="Sue A Darby" w:date="2015-09-09T15:30:00Z"/>
        </w:rPr>
        <w:pPrChange w:id="2469" w:author="Sue A Darby" w:date="2015-10-08T14:38:00Z">
          <w:pPr>
            <w:numPr>
              <w:numId w:val="16"/>
            </w:numPr>
            <w:ind w:left="720" w:hanging="360"/>
            <w:contextualSpacing/>
          </w:pPr>
        </w:pPrChange>
      </w:pPr>
      <w:ins w:id="2470" w:author="Sue A Darby" w:date="2015-09-09T15:30:00Z">
        <w:r>
          <w:t>Form</w:t>
        </w:r>
      </w:ins>
    </w:p>
    <w:p w14:paraId="5302F4E8" w14:textId="77777777" w:rsidR="00933ABF" w:rsidRDefault="00617DEC">
      <w:ins w:id="2471" w:author="Sue A Darby" w:date="2015-09-09T15:30:00Z">
        <w:r>
          <w:br w:type="page"/>
        </w:r>
      </w:ins>
    </w:p>
    <w:p w14:paraId="337A389B" w14:textId="77777777" w:rsidR="00933ABF" w:rsidRDefault="00933ABF">
      <w:pPr>
        <w:rPr>
          <w:ins w:id="2472" w:author="Sue A Darby" w:date="2015-09-09T15:30:00Z"/>
        </w:rPr>
      </w:pPr>
    </w:p>
    <w:p w14:paraId="72DA615B" w14:textId="77777777" w:rsidR="00933ABF" w:rsidRDefault="00617DEC" w:rsidP="00933ABF">
      <w:pPr>
        <w:pStyle w:val="Heading1"/>
        <w:spacing w:before="0"/>
        <w:rPr>
          <w:ins w:id="2473" w:author="Sue A Darby" w:date="2015-09-09T15:30:00Z"/>
          <w:b w:val="0"/>
        </w:rPr>
        <w:pPrChange w:id="2474" w:author="Sue A Darby" w:date="2015-10-08T14:38:00Z">
          <w:pPr>
            <w:numPr>
              <w:numId w:val="16"/>
            </w:numPr>
            <w:ind w:left="720" w:hanging="360"/>
            <w:contextualSpacing/>
          </w:pPr>
        </w:pPrChange>
      </w:pPr>
      <w:bookmarkStart w:id="2475" w:name="h.22vxnjd" w:colFirst="0" w:colLast="0"/>
      <w:bookmarkEnd w:id="2475"/>
      <w:ins w:id="2476" w:author="Sue A Darby" w:date="2015-09-09T15:30:00Z">
        <w:r>
          <w:rPr>
            <w:b w:val="0"/>
            <w:sz w:val="24"/>
            <w:szCs w:val="24"/>
          </w:rPr>
          <w:t>Reports</w:t>
        </w:r>
      </w:ins>
    </w:p>
    <w:p w14:paraId="3ED5D21A" w14:textId="77777777" w:rsidR="00933ABF" w:rsidRDefault="00617DEC" w:rsidP="00933ABF">
      <w:pPr>
        <w:pStyle w:val="Heading2"/>
        <w:spacing w:before="0"/>
        <w:rPr>
          <w:ins w:id="2477" w:author="Sue A Darby" w:date="2015-09-09T15:30:00Z"/>
          <w:b w:val="0"/>
        </w:rPr>
        <w:pPrChange w:id="2478" w:author="Sue A Darby" w:date="2015-10-08T14:38:00Z">
          <w:pPr>
            <w:numPr>
              <w:numId w:val="16"/>
            </w:numPr>
            <w:ind w:left="720" w:hanging="360"/>
            <w:contextualSpacing/>
          </w:pPr>
        </w:pPrChange>
      </w:pPr>
      <w:bookmarkStart w:id="2479" w:name="h.i17xr6" w:colFirst="0" w:colLast="0"/>
      <w:bookmarkEnd w:id="2479"/>
      <w:ins w:id="2480" w:author="Sue A Darby" w:date="2015-09-09T15:30:00Z">
        <w:r>
          <w:rPr>
            <w:b w:val="0"/>
            <w:sz w:val="24"/>
            <w:szCs w:val="24"/>
          </w:rPr>
          <w:t>Weekly</w:t>
        </w:r>
      </w:ins>
    </w:p>
    <w:p w14:paraId="2BE9F49B" w14:textId="77777777" w:rsidR="00933ABF" w:rsidRDefault="00617DEC" w:rsidP="00933ABF">
      <w:pPr>
        <w:spacing w:after="0"/>
        <w:rPr>
          <w:ins w:id="2481" w:author="Sue A Darby" w:date="2015-09-09T15:30:00Z"/>
        </w:rPr>
        <w:pPrChange w:id="2482" w:author="Sue A Darby" w:date="2015-10-08T14:38:00Z">
          <w:pPr>
            <w:numPr>
              <w:numId w:val="16"/>
            </w:numPr>
            <w:ind w:left="720" w:hanging="360"/>
            <w:contextualSpacing/>
          </w:pPr>
        </w:pPrChange>
      </w:pPr>
      <w:ins w:id="2483" w:author="Sue A Darby" w:date="2015-09-09T15:30:00Z">
        <w:r>
          <w:t>Cert status</w:t>
        </w:r>
      </w:ins>
    </w:p>
    <w:p w14:paraId="4959AAE3" w14:textId="77777777" w:rsidR="00933ABF" w:rsidRDefault="00617DEC" w:rsidP="00933ABF">
      <w:pPr>
        <w:pStyle w:val="Heading2"/>
        <w:spacing w:before="0"/>
        <w:rPr>
          <w:ins w:id="2484" w:author="Sue A Darby" w:date="2015-09-09T15:30:00Z"/>
          <w:b w:val="0"/>
        </w:rPr>
        <w:pPrChange w:id="2485" w:author="Sue A Darby" w:date="2015-10-08T14:38:00Z">
          <w:pPr>
            <w:numPr>
              <w:numId w:val="16"/>
            </w:numPr>
            <w:ind w:left="720" w:hanging="360"/>
            <w:contextualSpacing/>
          </w:pPr>
        </w:pPrChange>
      </w:pPr>
      <w:bookmarkStart w:id="2486" w:name="h.320vgez" w:colFirst="0" w:colLast="0"/>
      <w:bookmarkEnd w:id="2486"/>
      <w:ins w:id="2487" w:author="Sue A Darby" w:date="2015-09-09T15:30:00Z">
        <w:r>
          <w:rPr>
            <w:b w:val="0"/>
            <w:sz w:val="24"/>
            <w:szCs w:val="24"/>
          </w:rPr>
          <w:t>Monthly</w:t>
        </w:r>
      </w:ins>
    </w:p>
    <w:p w14:paraId="0FFD925F" w14:textId="77777777" w:rsidR="00933ABF" w:rsidRDefault="00617DEC" w:rsidP="00933ABF">
      <w:pPr>
        <w:spacing w:after="0"/>
        <w:rPr>
          <w:ins w:id="2488" w:author="Sue A Darby" w:date="2015-09-09T15:30:00Z"/>
        </w:rPr>
        <w:pPrChange w:id="2489" w:author="Sue A Darby" w:date="2015-10-08T14:38:00Z">
          <w:pPr>
            <w:numPr>
              <w:numId w:val="16"/>
            </w:numPr>
            <w:ind w:left="720" w:hanging="360"/>
            <w:contextualSpacing/>
          </w:pPr>
        </w:pPrChange>
      </w:pPr>
      <w:ins w:id="2490" w:author="Sue A Darby" w:date="2015-09-09T15:30:00Z">
        <w:r>
          <w:t>CC list</w:t>
        </w:r>
      </w:ins>
    </w:p>
    <w:p w14:paraId="0DE4FA11" w14:textId="77777777" w:rsidR="00933ABF" w:rsidRDefault="00617DEC" w:rsidP="00933ABF">
      <w:pPr>
        <w:spacing w:after="0"/>
        <w:rPr>
          <w:ins w:id="2491" w:author="Sue A Darby" w:date="2015-09-09T15:30:00Z"/>
        </w:rPr>
        <w:pPrChange w:id="2492" w:author="Sue A Darby" w:date="2015-10-08T14:38:00Z">
          <w:pPr>
            <w:numPr>
              <w:numId w:val="16"/>
            </w:numPr>
            <w:ind w:left="720" w:hanging="360"/>
            <w:contextualSpacing/>
          </w:pPr>
        </w:pPrChange>
      </w:pPr>
      <w:ins w:id="2493" w:author="Sue A Darby" w:date="2015-09-09T15:30:00Z">
        <w:r>
          <w:t>PCA list</w:t>
        </w:r>
      </w:ins>
    </w:p>
    <w:p w14:paraId="245A1074" w14:textId="77777777" w:rsidR="00933ABF" w:rsidRDefault="00617DEC" w:rsidP="00933ABF">
      <w:pPr>
        <w:pStyle w:val="Heading2"/>
        <w:spacing w:before="0"/>
        <w:rPr>
          <w:ins w:id="2494" w:author="Sue A Darby" w:date="2015-09-09T15:30:00Z"/>
          <w:b w:val="0"/>
        </w:rPr>
        <w:pPrChange w:id="2495" w:author="Sue A Darby" w:date="2015-10-08T14:38:00Z">
          <w:pPr>
            <w:numPr>
              <w:numId w:val="16"/>
            </w:numPr>
            <w:ind w:left="720" w:hanging="360"/>
            <w:contextualSpacing/>
          </w:pPr>
        </w:pPrChange>
      </w:pPr>
      <w:bookmarkStart w:id="2496" w:name="h.1h65qms" w:colFirst="0" w:colLast="0"/>
      <w:bookmarkEnd w:id="2496"/>
      <w:ins w:id="2497" w:author="Sue A Darby" w:date="2015-09-09T15:30:00Z">
        <w:r>
          <w:rPr>
            <w:b w:val="0"/>
            <w:sz w:val="24"/>
            <w:szCs w:val="24"/>
          </w:rPr>
          <w:t>Ad Hoc on demand</w:t>
        </w:r>
      </w:ins>
    </w:p>
    <w:p w14:paraId="2E360769" w14:textId="77777777" w:rsidR="00933ABF" w:rsidRDefault="00617DEC" w:rsidP="00933ABF">
      <w:pPr>
        <w:spacing w:after="0"/>
        <w:rPr>
          <w:ins w:id="2498" w:author="Sue A Darby" w:date="2015-09-09T15:30:00Z"/>
        </w:rPr>
        <w:pPrChange w:id="2499" w:author="Sue A Darby" w:date="2015-10-08T14:38:00Z">
          <w:pPr>
            <w:numPr>
              <w:numId w:val="16"/>
            </w:numPr>
            <w:ind w:left="720" w:hanging="360"/>
            <w:contextualSpacing/>
          </w:pPr>
        </w:pPrChange>
      </w:pPr>
      <w:ins w:id="2500" w:author="Sue A Darby" w:date="2015-09-09T15:30:00Z">
        <w:r>
          <w:t>Common reports used</w:t>
        </w:r>
      </w:ins>
    </w:p>
    <w:p w14:paraId="69C715BE" w14:textId="77777777" w:rsidR="00933ABF" w:rsidRDefault="00617DEC" w:rsidP="00933ABF">
      <w:pPr>
        <w:spacing w:after="0"/>
        <w:rPr>
          <w:ins w:id="2501" w:author="Sue A Darby" w:date="2015-09-09T15:30:00Z"/>
        </w:rPr>
        <w:pPrChange w:id="2502" w:author="Sue A Darby" w:date="2015-10-08T14:38:00Z">
          <w:pPr>
            <w:numPr>
              <w:numId w:val="16"/>
            </w:numPr>
            <w:ind w:left="720" w:hanging="360"/>
            <w:contextualSpacing/>
          </w:pPr>
        </w:pPrChange>
      </w:pPr>
      <w:ins w:id="2503" w:author="Sue A Darby" w:date="2015-09-09T15:30:00Z">
        <w:r>
          <w:t>Common Excel tools used</w:t>
        </w:r>
      </w:ins>
    </w:p>
    <w:p w14:paraId="159A089F" w14:textId="77777777" w:rsidR="00933ABF" w:rsidRDefault="00617DEC" w:rsidP="00933ABF">
      <w:pPr>
        <w:spacing w:after="0"/>
        <w:rPr>
          <w:ins w:id="2504" w:author="Sue A Darby" w:date="2015-09-09T15:30:00Z"/>
        </w:rPr>
        <w:pPrChange w:id="2505" w:author="Sue A Darby" w:date="2015-10-08T14:38:00Z">
          <w:pPr>
            <w:numPr>
              <w:numId w:val="16"/>
            </w:numPr>
            <w:ind w:left="720" w:hanging="360"/>
            <w:contextualSpacing/>
          </w:pPr>
        </w:pPrChange>
      </w:pPr>
      <w:ins w:id="2506" w:author="Sue A Darby" w:date="2015-09-09T15:30:00Z">
        <w:r>
          <w:t>Mashing more than one report to get what is needed</w:t>
        </w:r>
      </w:ins>
    </w:p>
    <w:p w14:paraId="51497322" w14:textId="77777777" w:rsidR="00933ABF" w:rsidRDefault="00617DEC">
      <w:ins w:id="2507" w:author="Sue A Darby" w:date="2015-09-09T15:30:00Z">
        <w:r>
          <w:br w:type="page"/>
        </w:r>
      </w:ins>
    </w:p>
    <w:p w14:paraId="09D2C21C" w14:textId="77777777" w:rsidR="00933ABF" w:rsidRDefault="00933ABF">
      <w:pPr>
        <w:rPr>
          <w:ins w:id="2508" w:author="Sue A Darby" w:date="2015-09-09T15:30:00Z"/>
        </w:rPr>
      </w:pPr>
    </w:p>
    <w:p w14:paraId="756D6F14" w14:textId="77777777" w:rsidR="00933ABF" w:rsidRDefault="00617DEC" w:rsidP="00933ABF">
      <w:pPr>
        <w:pStyle w:val="Heading1"/>
        <w:spacing w:before="0"/>
        <w:rPr>
          <w:ins w:id="2509" w:author="Sue A Darby" w:date="2015-09-09T15:30:00Z"/>
          <w:b w:val="0"/>
        </w:rPr>
        <w:pPrChange w:id="2510" w:author="Sue A Darby" w:date="2015-10-08T14:38:00Z">
          <w:pPr>
            <w:numPr>
              <w:numId w:val="16"/>
            </w:numPr>
            <w:ind w:left="720" w:hanging="360"/>
            <w:contextualSpacing/>
          </w:pPr>
        </w:pPrChange>
      </w:pPr>
      <w:bookmarkStart w:id="2511" w:name="h.415t9al" w:colFirst="0" w:colLast="0"/>
      <w:bookmarkEnd w:id="2511"/>
      <w:ins w:id="2512" w:author="Sue A Darby" w:date="2015-09-09T15:30:00Z">
        <w:r>
          <w:rPr>
            <w:b w:val="0"/>
            <w:sz w:val="24"/>
            <w:szCs w:val="24"/>
          </w:rPr>
          <w:t>Non HCB or PCA Certified Providers</w:t>
        </w:r>
      </w:ins>
    </w:p>
    <w:p w14:paraId="024B5A57" w14:textId="77777777" w:rsidR="00933ABF" w:rsidRDefault="00617DEC" w:rsidP="00933ABF">
      <w:pPr>
        <w:pStyle w:val="Heading2"/>
        <w:spacing w:before="0"/>
        <w:rPr>
          <w:ins w:id="2513" w:author="Sue A Darby" w:date="2015-09-09T15:30:00Z"/>
          <w:b w:val="0"/>
        </w:rPr>
        <w:pPrChange w:id="2514" w:author="Sue A Darby" w:date="2015-10-08T14:38:00Z">
          <w:pPr>
            <w:numPr>
              <w:numId w:val="16"/>
            </w:numPr>
            <w:ind w:left="720" w:hanging="360"/>
            <w:contextualSpacing/>
          </w:pPr>
        </w:pPrChange>
      </w:pPr>
      <w:bookmarkStart w:id="2515" w:name="h.2gb3jie" w:colFirst="0" w:colLast="0"/>
      <w:bookmarkEnd w:id="2515"/>
      <w:ins w:id="2516" w:author="Sue A Darby" w:date="2015-09-09T15:30:00Z">
        <w:r>
          <w:rPr>
            <w:b w:val="0"/>
            <w:sz w:val="24"/>
            <w:szCs w:val="24"/>
          </w:rPr>
          <w:t>DME</w:t>
        </w:r>
      </w:ins>
    </w:p>
    <w:p w14:paraId="1FD569B0" w14:textId="77777777" w:rsidR="00933ABF" w:rsidRDefault="00617DEC" w:rsidP="00933ABF">
      <w:pPr>
        <w:spacing w:after="0"/>
        <w:rPr>
          <w:ins w:id="2517" w:author="Sue A Darby" w:date="2015-09-09T15:30:00Z"/>
        </w:rPr>
        <w:pPrChange w:id="2518" w:author="Sue A Darby" w:date="2015-10-08T14:38:00Z">
          <w:pPr>
            <w:numPr>
              <w:numId w:val="16"/>
            </w:numPr>
            <w:ind w:left="720" w:hanging="360"/>
            <w:contextualSpacing/>
          </w:pPr>
        </w:pPrChange>
      </w:pPr>
      <w:ins w:id="2519" w:author="Sue A Darby" w:date="2015-09-09T15:30:00Z">
        <w:r>
          <w:t>COS</w:t>
        </w:r>
      </w:ins>
    </w:p>
    <w:p w14:paraId="5944539D" w14:textId="77777777" w:rsidR="00933ABF" w:rsidRDefault="00617DEC" w:rsidP="00933ABF">
      <w:pPr>
        <w:pStyle w:val="Heading2"/>
        <w:spacing w:before="0"/>
        <w:rPr>
          <w:ins w:id="2520" w:author="Sue A Darby" w:date="2015-09-09T15:30:00Z"/>
          <w:b w:val="0"/>
        </w:rPr>
        <w:pPrChange w:id="2521" w:author="Sue A Darby" w:date="2015-10-08T14:38:00Z">
          <w:pPr>
            <w:numPr>
              <w:numId w:val="16"/>
            </w:numPr>
            <w:ind w:left="720" w:hanging="360"/>
            <w:contextualSpacing/>
          </w:pPr>
        </w:pPrChange>
      </w:pPr>
      <w:bookmarkStart w:id="2522" w:name="h.vgdtq7" w:colFirst="0" w:colLast="0"/>
      <w:bookmarkEnd w:id="2522"/>
      <w:ins w:id="2523" w:author="Sue A Darby" w:date="2015-09-09T15:30:00Z">
        <w:r>
          <w:rPr>
            <w:b w:val="0"/>
            <w:sz w:val="24"/>
            <w:szCs w:val="24"/>
          </w:rPr>
          <w:t>SME</w:t>
        </w:r>
      </w:ins>
    </w:p>
    <w:p w14:paraId="2D48943D" w14:textId="77777777" w:rsidR="00933ABF" w:rsidRDefault="00617DEC" w:rsidP="00933ABF">
      <w:pPr>
        <w:spacing w:after="0"/>
        <w:rPr>
          <w:ins w:id="2524" w:author="Sue A Darby" w:date="2015-09-09T15:30:00Z"/>
        </w:rPr>
        <w:pPrChange w:id="2525" w:author="Sue A Darby" w:date="2015-10-08T14:38:00Z">
          <w:pPr>
            <w:numPr>
              <w:numId w:val="16"/>
            </w:numPr>
            <w:ind w:left="720" w:hanging="360"/>
            <w:contextualSpacing/>
          </w:pPr>
        </w:pPrChange>
      </w:pPr>
      <w:ins w:id="2526" w:author="Sue A Darby" w:date="2015-09-09T15:30:00Z">
        <w:r>
          <w:t>COS</w:t>
        </w:r>
      </w:ins>
    </w:p>
    <w:p w14:paraId="546BB8B5" w14:textId="77777777" w:rsidR="00933ABF" w:rsidRDefault="00617DEC" w:rsidP="00933ABF">
      <w:pPr>
        <w:pStyle w:val="Heading2"/>
        <w:spacing w:before="0"/>
        <w:rPr>
          <w:ins w:id="2527" w:author="Sue A Darby" w:date="2015-09-09T15:30:00Z"/>
          <w:b w:val="0"/>
        </w:rPr>
        <w:pPrChange w:id="2528" w:author="Sue A Darby" w:date="2015-10-08T14:38:00Z">
          <w:pPr>
            <w:numPr>
              <w:numId w:val="16"/>
            </w:numPr>
            <w:ind w:left="720" w:hanging="360"/>
            <w:contextualSpacing/>
          </w:pPr>
        </w:pPrChange>
      </w:pPr>
      <w:bookmarkStart w:id="2529" w:name="h.3fg1ce0" w:colFirst="0" w:colLast="0"/>
      <w:bookmarkEnd w:id="2529"/>
      <w:ins w:id="2530" w:author="Sue A Darby" w:date="2015-09-09T15:30:00Z">
        <w:r>
          <w:rPr>
            <w:b w:val="0"/>
            <w:sz w:val="24"/>
            <w:szCs w:val="24"/>
          </w:rPr>
          <w:t>LTC</w:t>
        </w:r>
      </w:ins>
    </w:p>
    <w:p w14:paraId="4399DBB5" w14:textId="77777777" w:rsidR="00933ABF" w:rsidRDefault="00617DEC" w:rsidP="00933ABF">
      <w:pPr>
        <w:pStyle w:val="Heading2"/>
        <w:spacing w:before="0"/>
        <w:rPr>
          <w:b w:val="0"/>
        </w:rPr>
        <w:pPrChange w:id="2531" w:author="Sue A Darby" w:date="2015-10-08T14:38:00Z">
          <w:pPr>
            <w:numPr>
              <w:numId w:val="16"/>
            </w:numPr>
            <w:ind w:left="720" w:hanging="360"/>
            <w:contextualSpacing/>
          </w:pPr>
        </w:pPrChange>
      </w:pPr>
      <w:bookmarkStart w:id="2532" w:name="h.1ulbmlt" w:colFirst="0" w:colLast="0"/>
      <w:bookmarkEnd w:id="2532"/>
      <w:ins w:id="2533" w:author="Sue A Darby" w:date="2015-09-09T15:30:00Z">
        <w:r>
          <w:rPr>
            <w:b w:val="0"/>
            <w:sz w:val="24"/>
            <w:szCs w:val="24"/>
          </w:rPr>
          <w:t>ICF</w:t>
        </w:r>
      </w:ins>
    </w:p>
    <w:sectPr w:rsidR="00933ABF">
      <w:headerReference w:type="default" r:id="rId75"/>
      <w:footerReference w:type="default" r:id="rId76"/>
      <w:pgSz w:w="12240" w:h="15840"/>
      <w:pgMar w:top="1440" w:right="1440" w:bottom="1440" w:left="1440" w:header="720" w:footer="720" w:gutter="0"/>
      <w:pgNumType w:start="1"/>
      <w:cols w:space="720"/>
      <w:sectPrChange w:id="2538" w:author="Sue A Darby" w:date="2015-10-08T13:57:00Z">
        <w:sectPr w:rsidR="00933ABF">
          <w:pgMar w:top="720" w:right="720" w:bottom="720" w:left="72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58" w:author="Sue A Darby" w:date="2015-09-02T08:51:00Z" w:initials="">
    <w:p w14:paraId="4B074FE3" w14:textId="77777777" w:rsidR="00933ABF" w:rsidRDefault="00617DEC">
      <w:pPr>
        <w:widowControl w:val="0"/>
        <w:spacing w:after="0" w:line="240" w:lineRule="auto"/>
      </w:pPr>
      <w:r>
        <w:rPr>
          <w:sz w:val="22"/>
          <w:szCs w:val="22"/>
        </w:rPr>
        <w:t>I do not like the flow for this group of diagrams. Ideas to provide clarity?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074FE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074FE3" w16cid:durableId="1F2156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E818EF" w14:textId="77777777" w:rsidR="00617DEC" w:rsidRDefault="00617DEC">
      <w:pPr>
        <w:spacing w:after="0" w:line="240" w:lineRule="auto"/>
      </w:pPr>
      <w:r>
        <w:separator/>
      </w:r>
    </w:p>
  </w:endnote>
  <w:endnote w:type="continuationSeparator" w:id="0">
    <w:p w14:paraId="3577E6A7" w14:textId="77777777" w:rsidR="00617DEC" w:rsidRDefault="00617D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07871" w14:textId="77777777" w:rsidR="00933ABF" w:rsidRDefault="00617DEC">
    <w:pPr>
      <w:tabs>
        <w:tab w:val="center" w:pos="4680"/>
        <w:tab w:val="right" w:pos="9360"/>
      </w:tabs>
      <w:spacing w:after="720" w:line="240" w:lineRule="auto"/>
    </w:pPr>
    <w:ins w:id="2536" w:author="Sue A Darby" w:date="2015-10-08T14:06:00Z">
      <w:r>
        <w:rPr>
          <w:sz w:val="18"/>
          <w:szCs w:val="18"/>
        </w:rPr>
        <w:t>Business Process- Life Cycle of a Provider (Initial to Closure) 9-2-15 SD.docx</w:t>
      </w:r>
      <w:r>
        <w:t xml:space="preserve">         </w:t>
      </w:r>
      <w:r>
        <w:rPr>
          <w:sz w:val="18"/>
          <w:szCs w:val="18"/>
        </w:rPr>
        <w:t xml:space="preserve">                          </w:t>
      </w:r>
      <w:r>
        <w:t xml:space="preserve">                            </w:t>
      </w:r>
      <w:r>
        <w:fldChar w:fldCharType="begin"/>
      </w:r>
      <w:r>
        <w:instrText>PAGE</w:instrText>
      </w:r>
    </w:ins>
    <w:r w:rsidR="005934E5">
      <w:fldChar w:fldCharType="separate"/>
    </w:r>
    <w:r w:rsidR="005934E5">
      <w:rPr>
        <w:noProof/>
      </w:rPr>
      <w:t>1</w:t>
    </w:r>
    <w:ins w:id="2537" w:author="Sue A Darby" w:date="2015-10-08T14:06:00Z">
      <w:r>
        <w:fldChar w:fldCharType="end"/>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76F78" w14:textId="77777777" w:rsidR="00617DEC" w:rsidRDefault="00617DEC">
      <w:pPr>
        <w:spacing w:after="0" w:line="240" w:lineRule="auto"/>
      </w:pPr>
      <w:r>
        <w:separator/>
      </w:r>
    </w:p>
  </w:footnote>
  <w:footnote w:type="continuationSeparator" w:id="0">
    <w:p w14:paraId="68263C24" w14:textId="77777777" w:rsidR="00617DEC" w:rsidRDefault="00617D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C0CBB" w14:textId="77777777" w:rsidR="00933ABF" w:rsidRDefault="00617DEC" w:rsidP="00933ABF">
    <w:pPr>
      <w:tabs>
        <w:tab w:val="center" w:pos="4680"/>
        <w:tab w:val="right" w:pos="9360"/>
      </w:tabs>
      <w:spacing w:before="720"/>
      <w:pPrChange w:id="2534" w:author="Sue A Darby" w:date="2015-08-27T14:20:00Z">
        <w:pPr>
          <w:tabs>
            <w:tab w:val="center" w:pos="4680"/>
            <w:tab w:val="right" w:pos="9360"/>
          </w:tabs>
          <w:spacing w:before="720" w:after="0" w:line="240" w:lineRule="auto"/>
        </w:pPr>
      </w:pPrChange>
    </w:pPr>
    <w:ins w:id="2535" w:author="Sue A Darby" w:date="2015-09-02T10:32:00Z">
      <w:r>
        <w:rPr>
          <w:b/>
          <w:sz w:val="20"/>
          <w:szCs w:val="20"/>
        </w:rPr>
        <w:t>Life Cycle of a Provider (Initial to Closure)</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0233"/>
    <w:multiLevelType w:val="multilevel"/>
    <w:tmpl w:val="2F7AC18C"/>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15:restartNumberingAfterBreak="0">
    <w:nsid w:val="02576681"/>
    <w:multiLevelType w:val="multilevel"/>
    <w:tmpl w:val="4E30D932"/>
    <w:lvl w:ilvl="0">
      <w:start w:val="1"/>
      <w:numFmt w:val="decimal"/>
      <w:lvlText w:val="%1."/>
      <w:lvlJc w:val="left"/>
      <w:pPr>
        <w:ind w:left="1080" w:firstLine="720"/>
      </w:pPr>
    </w:lvl>
    <w:lvl w:ilvl="1">
      <w:start w:val="1"/>
      <w:numFmt w:val="upp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 w15:restartNumberingAfterBreak="0">
    <w:nsid w:val="09774980"/>
    <w:multiLevelType w:val="multilevel"/>
    <w:tmpl w:val="15782196"/>
    <w:lvl w:ilvl="0">
      <w:start w:val="1"/>
      <w:numFmt w:val="decimal"/>
      <w:lvlText w:val="%1)"/>
      <w:lvlJc w:val="left"/>
      <w:pPr>
        <w:ind w:left="360" w:firstLine="0"/>
      </w:pPr>
    </w:lvl>
    <w:lvl w:ilvl="1">
      <w:start w:val="1"/>
      <w:numFmt w:val="upp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3" w15:restartNumberingAfterBreak="0">
    <w:nsid w:val="12EA485F"/>
    <w:multiLevelType w:val="multilevel"/>
    <w:tmpl w:val="4F8617BA"/>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4" w15:restartNumberingAfterBreak="0">
    <w:nsid w:val="189370D6"/>
    <w:multiLevelType w:val="multilevel"/>
    <w:tmpl w:val="0096BEF8"/>
    <w:lvl w:ilvl="0">
      <w:start w:val="1"/>
      <w:numFmt w:val="bullet"/>
      <w:lvlText w:val="➢"/>
      <w:lvlJc w:val="left"/>
      <w:pPr>
        <w:ind w:left="720" w:firstLine="360"/>
      </w:pPr>
      <w:rPr>
        <w:rFonts w:ascii="Arial" w:eastAsia="Arial" w:hAnsi="Arial" w:cs="Arial"/>
      </w:r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5" w15:restartNumberingAfterBreak="0">
    <w:nsid w:val="1AB11C5B"/>
    <w:multiLevelType w:val="multilevel"/>
    <w:tmpl w:val="FA7886B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 w15:restartNumberingAfterBreak="0">
    <w:nsid w:val="22BE7E5D"/>
    <w:multiLevelType w:val="multilevel"/>
    <w:tmpl w:val="274AB7C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15:restartNumberingAfterBreak="0">
    <w:nsid w:val="2CEE7511"/>
    <w:multiLevelType w:val="multilevel"/>
    <w:tmpl w:val="C0B6A7B8"/>
    <w:lvl w:ilvl="0">
      <w:start w:val="1"/>
      <w:numFmt w:val="decimal"/>
      <w:lvlText w:val="%1."/>
      <w:lvlJc w:val="left"/>
      <w:pPr>
        <w:ind w:left="1080" w:firstLine="720"/>
      </w:pPr>
    </w:lvl>
    <w:lvl w:ilvl="1">
      <w:start w:val="1"/>
      <w:numFmt w:val="upp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8" w15:restartNumberingAfterBreak="0">
    <w:nsid w:val="363664CA"/>
    <w:multiLevelType w:val="multilevel"/>
    <w:tmpl w:val="BCC4245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15:restartNumberingAfterBreak="0">
    <w:nsid w:val="3B7C5523"/>
    <w:multiLevelType w:val="multilevel"/>
    <w:tmpl w:val="F014D39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0" w15:restartNumberingAfterBreak="0">
    <w:nsid w:val="3D7566F2"/>
    <w:multiLevelType w:val="multilevel"/>
    <w:tmpl w:val="5330AFF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3DF77478"/>
    <w:multiLevelType w:val="multilevel"/>
    <w:tmpl w:val="EBA4A0A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15:restartNumberingAfterBreak="0">
    <w:nsid w:val="42364CDE"/>
    <w:multiLevelType w:val="multilevel"/>
    <w:tmpl w:val="42B6C5F0"/>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3" w15:restartNumberingAfterBreak="0">
    <w:nsid w:val="42D10316"/>
    <w:multiLevelType w:val="multilevel"/>
    <w:tmpl w:val="2C20558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42D53A1B"/>
    <w:multiLevelType w:val="multilevel"/>
    <w:tmpl w:val="AD80AC9E"/>
    <w:lvl w:ilvl="0">
      <w:start w:val="1"/>
      <w:numFmt w:val="decimal"/>
      <w:lvlText w:val="%1)"/>
      <w:lvlJc w:val="left"/>
      <w:pPr>
        <w:ind w:left="360" w:firstLine="0"/>
      </w:pPr>
    </w:lvl>
    <w:lvl w:ilvl="1">
      <w:start w:val="1"/>
      <w:numFmt w:val="upp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5" w15:restartNumberingAfterBreak="0">
    <w:nsid w:val="46975F6C"/>
    <w:multiLevelType w:val="multilevel"/>
    <w:tmpl w:val="091E3C6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 w15:restartNumberingAfterBreak="0">
    <w:nsid w:val="49130F2C"/>
    <w:multiLevelType w:val="multilevel"/>
    <w:tmpl w:val="A052D9E6"/>
    <w:lvl w:ilvl="0">
      <w:start w:val="1"/>
      <w:numFmt w:val="decimal"/>
      <w:lvlText w:val="%1)"/>
      <w:lvlJc w:val="left"/>
      <w:pPr>
        <w:ind w:left="360" w:firstLine="0"/>
      </w:pPr>
    </w:lvl>
    <w:lvl w:ilvl="1">
      <w:start w:val="1"/>
      <w:numFmt w:val="upperLetter"/>
      <w:lvlText w:val="%2)"/>
      <w:lvlJc w:val="left"/>
      <w:pPr>
        <w:ind w:left="720" w:firstLine="360"/>
      </w:pPr>
    </w:lvl>
    <w:lvl w:ilvl="2">
      <w:start w:val="1"/>
      <w:numFmt w:val="lowerRoman"/>
      <w:lvlText w:val="%3)"/>
      <w:lvlJc w:val="left"/>
      <w:pPr>
        <w:ind w:left="1080" w:firstLine="720"/>
      </w:pPr>
    </w:lvl>
    <w:lvl w:ilvl="3">
      <w:start w:val="1"/>
      <w:numFmt w:val="decimal"/>
      <w:lvlText w:val="(%4)"/>
      <w:lvlJc w:val="left"/>
      <w:pPr>
        <w:ind w:left="1440" w:firstLine="1080"/>
      </w:pPr>
    </w:lvl>
    <w:lvl w:ilvl="4">
      <w:start w:val="1"/>
      <w:numFmt w:val="lowerLetter"/>
      <w:lvlText w:val="(%5)"/>
      <w:lvlJc w:val="left"/>
      <w:pPr>
        <w:ind w:left="1800" w:firstLine="1440"/>
      </w:pPr>
    </w:lvl>
    <w:lvl w:ilvl="5">
      <w:start w:val="1"/>
      <w:numFmt w:val="lowerRoman"/>
      <w:lvlText w:val="(%6)"/>
      <w:lvlJc w:val="left"/>
      <w:pPr>
        <w:ind w:left="2160" w:firstLine="1800"/>
      </w:pPr>
    </w:lvl>
    <w:lvl w:ilvl="6">
      <w:start w:val="1"/>
      <w:numFmt w:val="decimal"/>
      <w:lvlText w:val="%7."/>
      <w:lvlJc w:val="left"/>
      <w:pPr>
        <w:ind w:left="2520" w:firstLine="2160"/>
      </w:pPr>
    </w:lvl>
    <w:lvl w:ilvl="7">
      <w:start w:val="1"/>
      <w:numFmt w:val="lowerLetter"/>
      <w:lvlText w:val="%8."/>
      <w:lvlJc w:val="left"/>
      <w:pPr>
        <w:ind w:left="2880" w:firstLine="2520"/>
      </w:pPr>
    </w:lvl>
    <w:lvl w:ilvl="8">
      <w:start w:val="1"/>
      <w:numFmt w:val="lowerRoman"/>
      <w:lvlText w:val="%9."/>
      <w:lvlJc w:val="left"/>
      <w:pPr>
        <w:ind w:left="3240" w:firstLine="2880"/>
      </w:pPr>
    </w:lvl>
  </w:abstractNum>
  <w:abstractNum w:abstractNumId="17" w15:restartNumberingAfterBreak="0">
    <w:nsid w:val="49E34B75"/>
    <w:multiLevelType w:val="multilevel"/>
    <w:tmpl w:val="2B42DE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15:restartNumberingAfterBreak="0">
    <w:nsid w:val="53342E7A"/>
    <w:multiLevelType w:val="multilevel"/>
    <w:tmpl w:val="739C82E2"/>
    <w:lvl w:ilvl="0">
      <w:start w:val="1"/>
      <w:numFmt w:val="bullet"/>
      <w:lvlText w:val="o"/>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19" w15:restartNumberingAfterBreak="0">
    <w:nsid w:val="53AD6177"/>
    <w:multiLevelType w:val="multilevel"/>
    <w:tmpl w:val="DBF4BA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15:restartNumberingAfterBreak="0">
    <w:nsid w:val="59025A8C"/>
    <w:multiLevelType w:val="multilevel"/>
    <w:tmpl w:val="FDD696B0"/>
    <w:lvl w:ilvl="0">
      <w:start w:val="1"/>
      <w:numFmt w:val="decimal"/>
      <w:lvlText w:val="%1."/>
      <w:lvlJc w:val="left"/>
      <w:pPr>
        <w:ind w:left="720" w:firstLine="360"/>
      </w:pPr>
    </w:lvl>
    <w:lvl w:ilvl="1">
      <w:start w:val="1"/>
      <w:numFmt w:val="upp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15:restartNumberingAfterBreak="0">
    <w:nsid w:val="5912447D"/>
    <w:multiLevelType w:val="multilevel"/>
    <w:tmpl w:val="4782B8B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15:restartNumberingAfterBreak="0">
    <w:nsid w:val="5DB40357"/>
    <w:multiLevelType w:val="multilevel"/>
    <w:tmpl w:val="B1904CCC"/>
    <w:lvl w:ilvl="0">
      <w:start w:val="1"/>
      <w:numFmt w:val="decimal"/>
      <w:lvlText w:val="%1."/>
      <w:lvlJc w:val="left"/>
      <w:pPr>
        <w:ind w:left="720" w:firstLine="360"/>
      </w:pPr>
    </w:lvl>
    <w:lvl w:ilvl="1">
      <w:start w:val="1"/>
      <w:numFmt w:val="upp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3" w15:restartNumberingAfterBreak="0">
    <w:nsid w:val="5F40696C"/>
    <w:multiLevelType w:val="multilevel"/>
    <w:tmpl w:val="3990D49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15:restartNumberingAfterBreak="0">
    <w:nsid w:val="60131547"/>
    <w:multiLevelType w:val="multilevel"/>
    <w:tmpl w:val="E17A9DD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15:restartNumberingAfterBreak="0">
    <w:nsid w:val="60490CA9"/>
    <w:multiLevelType w:val="multilevel"/>
    <w:tmpl w:val="BAFE3FE4"/>
    <w:lvl w:ilvl="0">
      <w:start w:val="1"/>
      <w:numFmt w:val="upperLetter"/>
      <w:lvlText w:val="%1."/>
      <w:lvlJc w:val="left"/>
      <w:pPr>
        <w:ind w:left="1800" w:firstLine="1440"/>
      </w:pPr>
    </w:lvl>
    <w:lvl w:ilvl="1">
      <w:start w:val="1"/>
      <w:numFmt w:val="lowerLetter"/>
      <w:lvlText w:val="%2."/>
      <w:lvlJc w:val="left"/>
      <w:pPr>
        <w:ind w:left="2520" w:firstLine="2160"/>
      </w:pPr>
    </w:lvl>
    <w:lvl w:ilvl="2">
      <w:start w:val="1"/>
      <w:numFmt w:val="lowerRoman"/>
      <w:lvlText w:val="%3."/>
      <w:lvlJc w:val="right"/>
      <w:pPr>
        <w:ind w:left="3240" w:firstLine="3060"/>
      </w:pPr>
    </w:lvl>
    <w:lvl w:ilvl="3">
      <w:start w:val="1"/>
      <w:numFmt w:val="decimal"/>
      <w:lvlText w:val="%4."/>
      <w:lvlJc w:val="left"/>
      <w:pPr>
        <w:ind w:left="3960" w:firstLine="3600"/>
      </w:pPr>
    </w:lvl>
    <w:lvl w:ilvl="4">
      <w:start w:val="1"/>
      <w:numFmt w:val="lowerLetter"/>
      <w:lvlText w:val="%5."/>
      <w:lvlJc w:val="left"/>
      <w:pPr>
        <w:ind w:left="4680" w:firstLine="4320"/>
      </w:pPr>
    </w:lvl>
    <w:lvl w:ilvl="5">
      <w:start w:val="1"/>
      <w:numFmt w:val="lowerRoman"/>
      <w:lvlText w:val="%6."/>
      <w:lvlJc w:val="right"/>
      <w:pPr>
        <w:ind w:left="5400" w:firstLine="5220"/>
      </w:pPr>
    </w:lvl>
    <w:lvl w:ilvl="6">
      <w:start w:val="1"/>
      <w:numFmt w:val="decimal"/>
      <w:lvlText w:val="%7."/>
      <w:lvlJc w:val="left"/>
      <w:pPr>
        <w:ind w:left="6120" w:firstLine="5760"/>
      </w:pPr>
    </w:lvl>
    <w:lvl w:ilvl="7">
      <w:start w:val="1"/>
      <w:numFmt w:val="lowerLetter"/>
      <w:lvlText w:val="%8."/>
      <w:lvlJc w:val="left"/>
      <w:pPr>
        <w:ind w:left="6840" w:firstLine="6480"/>
      </w:pPr>
    </w:lvl>
    <w:lvl w:ilvl="8">
      <w:start w:val="1"/>
      <w:numFmt w:val="lowerRoman"/>
      <w:lvlText w:val="%9."/>
      <w:lvlJc w:val="right"/>
      <w:pPr>
        <w:ind w:left="7560" w:firstLine="7380"/>
      </w:pPr>
    </w:lvl>
  </w:abstractNum>
  <w:abstractNum w:abstractNumId="26" w15:restartNumberingAfterBreak="0">
    <w:nsid w:val="66A5036F"/>
    <w:multiLevelType w:val="multilevel"/>
    <w:tmpl w:val="B1164E6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7" w15:restartNumberingAfterBreak="0">
    <w:nsid w:val="66B044B8"/>
    <w:multiLevelType w:val="multilevel"/>
    <w:tmpl w:val="02FE4CD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15:restartNumberingAfterBreak="0">
    <w:nsid w:val="67394662"/>
    <w:multiLevelType w:val="multilevel"/>
    <w:tmpl w:val="C8BECE94"/>
    <w:lvl w:ilvl="0">
      <w:start w:val="1"/>
      <w:numFmt w:val="bullet"/>
      <w:lvlText w:val="●"/>
      <w:lvlJc w:val="left"/>
      <w:pPr>
        <w:ind w:left="720" w:firstLine="360"/>
      </w:pPr>
      <w:rPr>
        <w:rFonts w:ascii="Arial" w:eastAsia="Arial" w:hAnsi="Arial" w:cs="Arial"/>
      </w:rPr>
    </w:lvl>
    <w:lvl w:ilvl="1">
      <w:start w:val="1"/>
      <w:numFmt w:val="bullet"/>
      <w:lvlText w:val="o"/>
      <w:lvlJc w:val="left"/>
      <w:pPr>
        <w:ind w:left="1530" w:firstLine="117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15:restartNumberingAfterBreak="0">
    <w:nsid w:val="6EDD5606"/>
    <w:multiLevelType w:val="multilevel"/>
    <w:tmpl w:val="D360CB98"/>
    <w:lvl w:ilvl="0">
      <w:start w:val="1"/>
      <w:numFmt w:val="upp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0" w15:restartNumberingAfterBreak="0">
    <w:nsid w:val="70AE01A2"/>
    <w:multiLevelType w:val="multilevel"/>
    <w:tmpl w:val="832CD69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1" w15:restartNumberingAfterBreak="0">
    <w:nsid w:val="70EF5FCC"/>
    <w:multiLevelType w:val="multilevel"/>
    <w:tmpl w:val="D520DFB0"/>
    <w:lvl w:ilvl="0">
      <w:start w:val="1"/>
      <w:numFmt w:val="upperLetter"/>
      <w:lvlText w:val="%1."/>
      <w:lvlJc w:val="left"/>
      <w:pPr>
        <w:ind w:left="720" w:firstLine="360"/>
      </w:pPr>
    </w:lvl>
    <w:lvl w:ilvl="1">
      <w:start w:val="1"/>
      <w:numFmt w:val="upp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2" w15:restartNumberingAfterBreak="0">
    <w:nsid w:val="72D64A48"/>
    <w:multiLevelType w:val="multilevel"/>
    <w:tmpl w:val="BF76AAFC"/>
    <w:lvl w:ilvl="0">
      <w:start w:val="1"/>
      <w:numFmt w:val="lowerLetter"/>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33" w15:restartNumberingAfterBreak="0">
    <w:nsid w:val="732B7E10"/>
    <w:multiLevelType w:val="multilevel"/>
    <w:tmpl w:val="08F6158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15:restartNumberingAfterBreak="0">
    <w:nsid w:val="74152259"/>
    <w:multiLevelType w:val="multilevel"/>
    <w:tmpl w:val="C5AAC8A4"/>
    <w:lvl w:ilvl="0">
      <w:start w:val="1"/>
      <w:numFmt w:val="decimal"/>
      <w:lvlText w:val="%1."/>
      <w:lvlJc w:val="left"/>
      <w:pPr>
        <w:ind w:left="720" w:firstLine="360"/>
      </w:pPr>
    </w:lvl>
    <w:lvl w:ilvl="1">
      <w:start w:val="1"/>
      <w:numFmt w:val="upp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5" w15:restartNumberingAfterBreak="0">
    <w:nsid w:val="78A940EA"/>
    <w:multiLevelType w:val="multilevel"/>
    <w:tmpl w:val="01E0529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6" w15:restartNumberingAfterBreak="0">
    <w:nsid w:val="7A310516"/>
    <w:multiLevelType w:val="multilevel"/>
    <w:tmpl w:val="80408A5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upperLetter"/>
      <w:lvlText w:val="%3."/>
      <w:lvlJc w:val="lef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7" w15:restartNumberingAfterBreak="0">
    <w:nsid w:val="7A625B25"/>
    <w:multiLevelType w:val="multilevel"/>
    <w:tmpl w:val="D5A6FCE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38" w15:restartNumberingAfterBreak="0">
    <w:nsid w:val="7BD72C55"/>
    <w:multiLevelType w:val="multilevel"/>
    <w:tmpl w:val="FC2E0D04"/>
    <w:lvl w:ilvl="0">
      <w:start w:val="1"/>
      <w:numFmt w:val="upp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6"/>
  </w:num>
  <w:num w:numId="2">
    <w:abstractNumId w:val="4"/>
  </w:num>
  <w:num w:numId="3">
    <w:abstractNumId w:val="34"/>
  </w:num>
  <w:num w:numId="4">
    <w:abstractNumId w:val="29"/>
  </w:num>
  <w:num w:numId="5">
    <w:abstractNumId w:val="2"/>
  </w:num>
  <w:num w:numId="6">
    <w:abstractNumId w:val="28"/>
  </w:num>
  <w:num w:numId="7">
    <w:abstractNumId w:val="15"/>
  </w:num>
  <w:num w:numId="8">
    <w:abstractNumId w:val="10"/>
  </w:num>
  <w:num w:numId="9">
    <w:abstractNumId w:val="0"/>
  </w:num>
  <w:num w:numId="10">
    <w:abstractNumId w:val="19"/>
  </w:num>
  <w:num w:numId="11">
    <w:abstractNumId w:val="32"/>
  </w:num>
  <w:num w:numId="12">
    <w:abstractNumId w:val="5"/>
  </w:num>
  <w:num w:numId="13">
    <w:abstractNumId w:val="6"/>
  </w:num>
  <w:num w:numId="14">
    <w:abstractNumId w:val="22"/>
  </w:num>
  <w:num w:numId="15">
    <w:abstractNumId w:val="21"/>
  </w:num>
  <w:num w:numId="16">
    <w:abstractNumId w:val="20"/>
  </w:num>
  <w:num w:numId="17">
    <w:abstractNumId w:val="13"/>
  </w:num>
  <w:num w:numId="18">
    <w:abstractNumId w:val="12"/>
  </w:num>
  <w:num w:numId="19">
    <w:abstractNumId w:val="3"/>
  </w:num>
  <w:num w:numId="20">
    <w:abstractNumId w:val="16"/>
  </w:num>
  <w:num w:numId="21">
    <w:abstractNumId w:val="33"/>
  </w:num>
  <w:num w:numId="22">
    <w:abstractNumId w:val="8"/>
  </w:num>
  <w:num w:numId="23">
    <w:abstractNumId w:val="31"/>
  </w:num>
  <w:num w:numId="24">
    <w:abstractNumId w:val="37"/>
  </w:num>
  <w:num w:numId="25">
    <w:abstractNumId w:val="25"/>
  </w:num>
  <w:num w:numId="26">
    <w:abstractNumId w:val="11"/>
  </w:num>
  <w:num w:numId="27">
    <w:abstractNumId w:val="35"/>
  </w:num>
  <w:num w:numId="28">
    <w:abstractNumId w:val="38"/>
  </w:num>
  <w:num w:numId="29">
    <w:abstractNumId w:val="17"/>
  </w:num>
  <w:num w:numId="30">
    <w:abstractNumId w:val="9"/>
  </w:num>
  <w:num w:numId="31">
    <w:abstractNumId w:val="30"/>
  </w:num>
  <w:num w:numId="32">
    <w:abstractNumId w:val="14"/>
  </w:num>
  <w:num w:numId="33">
    <w:abstractNumId w:val="18"/>
  </w:num>
  <w:num w:numId="34">
    <w:abstractNumId w:val="23"/>
  </w:num>
  <w:num w:numId="35">
    <w:abstractNumId w:val="7"/>
  </w:num>
  <w:num w:numId="36">
    <w:abstractNumId w:val="24"/>
  </w:num>
  <w:num w:numId="37">
    <w:abstractNumId w:val="1"/>
  </w:num>
  <w:num w:numId="38">
    <w:abstractNumId w:val="27"/>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revisionView w:markup="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33ABF"/>
    <w:rsid w:val="005934E5"/>
    <w:rsid w:val="00617DEC"/>
    <w:rsid w:val="00933A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BEDCF"/>
  <w15:docId w15:val="{0AE1FF90-60E5-4A6E-81B3-DFC275733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4"/>
        <w:szCs w:val="24"/>
        <w:lang w:val="en-US" w:eastAsia="en-US" w:bidi="ar-SA"/>
      </w:rPr>
    </w:rPrDefault>
    <w:pPrDefault>
      <w:pPr>
        <w:spacing w:after="24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b/>
      <w:color w:val="366091"/>
      <w:sz w:val="28"/>
      <w:szCs w:val="28"/>
    </w:rPr>
  </w:style>
  <w:style w:type="paragraph" w:styleId="Heading2">
    <w:name w:val="heading 2"/>
    <w:basedOn w:val="Normal"/>
    <w:next w:val="Normal"/>
    <w:uiPriority w:val="9"/>
    <w:unhideWhenUsed/>
    <w:qFormat/>
    <w:pPr>
      <w:keepNext/>
      <w:keepLines/>
      <w:tabs>
        <w:tab w:val="left" w:pos="216"/>
      </w:tabs>
      <w:spacing w:before="200" w:after="0"/>
      <w:ind w:left="288"/>
      <w:outlineLvl w:val="1"/>
    </w:pPr>
    <w:rPr>
      <w:b/>
      <w:color w:val="3399FF"/>
      <w:sz w:val="26"/>
      <w:szCs w:val="26"/>
    </w:rPr>
  </w:style>
  <w:style w:type="paragraph" w:styleId="Heading3">
    <w:name w:val="heading 3"/>
    <w:basedOn w:val="Normal"/>
    <w:next w:val="Normal"/>
    <w:uiPriority w:val="9"/>
    <w:unhideWhenUsed/>
    <w:qFormat/>
    <w:pPr>
      <w:keepNext/>
      <w:keepLines/>
      <w:spacing w:before="200" w:after="0"/>
      <w:ind w:left="1440"/>
      <w:outlineLvl w:val="2"/>
    </w:pPr>
    <w:rPr>
      <w:b/>
      <w:color w:val="4F81BD"/>
    </w:rPr>
  </w:style>
  <w:style w:type="paragraph" w:styleId="Heading4">
    <w:name w:val="heading 4"/>
    <w:basedOn w:val="Normal"/>
    <w:next w:val="Normal"/>
    <w:uiPriority w:val="9"/>
    <w:semiHidden/>
    <w:unhideWhenUsed/>
    <w:qFormat/>
    <w:pPr>
      <w:keepNext/>
      <w:keepLines/>
      <w:spacing w:before="240" w:after="40"/>
      <w:contextualSpacing/>
      <w:outlineLvl w:val="3"/>
    </w:pPr>
    <w:rPr>
      <w:b/>
    </w:rPr>
  </w:style>
  <w:style w:type="paragraph" w:styleId="Heading5">
    <w:name w:val="heading 5"/>
    <w:basedOn w:val="Normal"/>
    <w:next w:val="Normal"/>
    <w:uiPriority w:val="9"/>
    <w:semiHidden/>
    <w:unhideWhenUsed/>
    <w:qFormat/>
    <w:pPr>
      <w:keepNext/>
      <w:keepLines/>
      <w:spacing w:before="220" w:after="40"/>
      <w:contextualSpacing/>
      <w:outlineLvl w:val="4"/>
    </w:pPr>
    <w:rPr>
      <w:b/>
      <w:sz w:val="22"/>
      <w:szCs w:val="22"/>
    </w:rPr>
  </w:style>
  <w:style w:type="paragraph" w:styleId="Heading6">
    <w:name w:val="heading 6"/>
    <w:basedOn w:val="Normal"/>
    <w:next w:val="Normal"/>
    <w:uiPriority w:val="9"/>
    <w:semiHidden/>
    <w:unhideWhenUsed/>
    <w:qFormat/>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contextualSpacing/>
    </w:pPr>
    <w:rPr>
      <w:b/>
      <w:sz w:val="72"/>
      <w:szCs w:val="72"/>
    </w:rPr>
  </w:style>
  <w:style w:type="paragraph" w:styleId="Subtitle">
    <w:name w:val="Subtitle"/>
    <w:basedOn w:val="Normal"/>
    <w:next w:val="Normal"/>
    <w:uiPriority w:val="11"/>
    <w:qFormat/>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microsoft.com/office/2016/09/relationships/commentsIds" Target="commentsId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microsoft.com/office/2011/relationships/commentsExtended" Target="commentsExtended.xm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comments" Target="comments.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80</Pages>
  <Words>11216</Words>
  <Characters>63934</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Sue</dc:creator>
  <cp:lastModifiedBy>Sue Darby</cp:lastModifiedBy>
  <cp:revision>2</cp:revision>
  <cp:lastPrinted>2018-08-17T22:14:00Z</cp:lastPrinted>
  <dcterms:created xsi:type="dcterms:W3CDTF">2018-08-17T22:13:00Z</dcterms:created>
  <dcterms:modified xsi:type="dcterms:W3CDTF">2018-08-17T22:15:00Z</dcterms:modified>
</cp:coreProperties>
</file>